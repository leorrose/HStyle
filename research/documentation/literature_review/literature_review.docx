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0C757E" w:rsidRDefault="007C3C13">
      <w:pPr>
        <w:jc w:val="center"/>
        <w:rPr>
          <w:b/>
          <w:sz w:val="32"/>
          <w:szCs w:val="32"/>
          <w:u w:val="single"/>
        </w:rPr>
      </w:pPr>
      <w:r>
        <w:rPr>
          <w:b/>
          <w:sz w:val="32"/>
          <w:szCs w:val="32"/>
          <w:u w:val="single"/>
        </w:rPr>
        <w:t>Historical style generator - Literature review:</w:t>
      </w:r>
    </w:p>
    <w:p w14:paraId="00000002" w14:textId="77777777" w:rsidR="000C757E" w:rsidRDefault="007C3C13">
      <w:pPr>
        <w:jc w:val="center"/>
        <w:rPr>
          <w:b/>
          <w:sz w:val="24"/>
          <w:szCs w:val="24"/>
        </w:rPr>
      </w:pPr>
      <w:r>
        <w:rPr>
          <w:b/>
          <w:sz w:val="24"/>
          <w:szCs w:val="24"/>
        </w:rPr>
        <w:t>Students – Leor Ariel Rose, Yahav Bar David</w:t>
      </w:r>
      <w:r>
        <w:rPr>
          <w:b/>
          <w:sz w:val="24"/>
          <w:szCs w:val="24"/>
        </w:rPr>
        <w:br/>
        <w:t xml:space="preserve">Academic advisor - Dr. Irina </w:t>
      </w:r>
      <w:proofErr w:type="spellStart"/>
      <w:r>
        <w:rPr>
          <w:b/>
          <w:sz w:val="24"/>
          <w:szCs w:val="24"/>
        </w:rPr>
        <w:t>Rabaev</w:t>
      </w:r>
      <w:proofErr w:type="spellEnd"/>
    </w:p>
    <w:p w14:paraId="00000003" w14:textId="03D3596E" w:rsidR="000C757E" w:rsidRDefault="007C3C13">
      <w:pPr>
        <w:spacing w:before="240"/>
        <w:rPr>
          <w:sz w:val="24"/>
          <w:szCs w:val="24"/>
        </w:rPr>
      </w:pPr>
      <w:r>
        <w:rPr>
          <w:b/>
          <w:sz w:val="28"/>
          <w:szCs w:val="28"/>
        </w:rPr>
        <w:t xml:space="preserve">    </w:t>
      </w:r>
      <w:r>
        <w:rPr>
          <w:sz w:val="24"/>
          <w:szCs w:val="24"/>
        </w:rPr>
        <w:t>Historical</w:t>
      </w:r>
      <w:r>
        <w:rPr>
          <w:sz w:val="28"/>
          <w:szCs w:val="28"/>
        </w:rPr>
        <w:t xml:space="preserve"> </w:t>
      </w:r>
      <w:r>
        <w:rPr>
          <w:sz w:val="24"/>
          <w:szCs w:val="24"/>
        </w:rPr>
        <w:t>documents can reveal a lot of information, such as form of writing, wording, content that did not exist and more. Since those documents are usually written in diaries, pages or letters that have a final lifespan, there are certain periods that lack historical documents. The lack of data restricts us from using the power of deep learning and machine learning model</w:t>
      </w:r>
      <w:sdt>
        <w:sdtPr>
          <w:tag w:val="goog_rdk_1"/>
          <w:id w:val="-467210181"/>
        </w:sdtPr>
        <w:sdtEndPr/>
        <w:sdtContent>
          <w:r w:rsidR="00D5667E">
            <w:rPr>
              <w:sz w:val="24"/>
              <w:szCs w:val="24"/>
            </w:rPr>
            <w:t xml:space="preserve">, </w:t>
          </w:r>
        </w:sdtContent>
      </w:sdt>
      <w:r>
        <w:rPr>
          <w:sz w:val="24"/>
          <w:szCs w:val="24"/>
        </w:rPr>
        <w:t>because most of these models require a large amount of data (big data).</w:t>
      </w:r>
      <w:r>
        <w:rPr>
          <w:sz w:val="24"/>
          <w:szCs w:val="24"/>
        </w:rPr>
        <w:br/>
        <w:t xml:space="preserve">In this study we want to test whether it is possible to synthesize historical documents using </w:t>
      </w:r>
      <w:sdt>
        <w:sdtPr>
          <w:tag w:val="goog_rdk_2"/>
          <w:id w:val="1881195688"/>
        </w:sdtPr>
        <w:sdtEndPr/>
        <w:sdtContent>
          <w:r>
            <w:rPr>
              <w:sz w:val="24"/>
              <w:szCs w:val="24"/>
            </w:rPr>
            <w:t xml:space="preserve">two sources: </w:t>
          </w:r>
        </w:sdtContent>
      </w:sdt>
      <w:r>
        <w:rPr>
          <w:sz w:val="24"/>
          <w:szCs w:val="24"/>
        </w:rPr>
        <w:t>a historical document</w:t>
      </w:r>
      <w:sdt>
        <w:sdtPr>
          <w:tag w:val="goog_rdk_3"/>
          <w:id w:val="-1109889063"/>
        </w:sdtPr>
        <w:sdtEndPr/>
        <w:sdtContent>
          <w:r>
            <w:rPr>
              <w:sz w:val="24"/>
              <w:szCs w:val="24"/>
            </w:rPr>
            <w:t xml:space="preserve"> (as a style)</w:t>
          </w:r>
        </w:sdtContent>
      </w:sdt>
      <w:r>
        <w:rPr>
          <w:sz w:val="24"/>
          <w:szCs w:val="24"/>
        </w:rPr>
        <w:t xml:space="preserve"> and a</w:t>
      </w:r>
      <w:sdt>
        <w:sdtPr>
          <w:tag w:val="goog_rdk_4"/>
          <w:id w:val="620030528"/>
        </w:sdtPr>
        <w:sdtEndPr/>
        <w:sdtContent>
          <w:r>
            <w:rPr>
              <w:sz w:val="24"/>
              <w:szCs w:val="24"/>
            </w:rPr>
            <w:t xml:space="preserve">n image of </w:t>
          </w:r>
        </w:sdtContent>
      </w:sdt>
      <w:r>
        <w:rPr>
          <w:sz w:val="24"/>
          <w:szCs w:val="24"/>
        </w:rPr>
        <w:t xml:space="preserve"> </w:t>
      </w:r>
      <w:sdt>
        <w:sdtPr>
          <w:tag w:val="goog_rdk_5"/>
          <w:id w:val="-180666069"/>
        </w:sdtPr>
        <w:sdtEndPr/>
        <w:sdtContent>
          <w:r>
            <w:rPr>
              <w:sz w:val="24"/>
              <w:szCs w:val="24"/>
            </w:rPr>
            <w:t>modern handwritten text (as a content)</w:t>
          </w:r>
        </w:sdtContent>
      </w:sdt>
      <w:r>
        <w:rPr>
          <w:sz w:val="24"/>
          <w:szCs w:val="24"/>
        </w:rPr>
        <w:t>.</w:t>
      </w:r>
    </w:p>
    <w:p w14:paraId="00000004" w14:textId="77777777" w:rsidR="000C757E" w:rsidRDefault="007C3C13">
      <w:pPr>
        <w:spacing w:before="240"/>
        <w:rPr>
          <w:sz w:val="24"/>
          <w:szCs w:val="24"/>
        </w:rPr>
      </w:pPr>
      <w:r>
        <w:rPr>
          <w:b/>
          <w:sz w:val="28"/>
          <w:szCs w:val="28"/>
        </w:rPr>
        <w:t xml:space="preserve">    </w:t>
      </w:r>
      <w:r>
        <w:rPr>
          <w:sz w:val="24"/>
          <w:szCs w:val="24"/>
        </w:rPr>
        <w:t xml:space="preserve">Transferring the style from one image into another can be considered a problem of texture transfer. In texture transfer the goal is to synthesize a texture from a source image while constraining the texture synthesis to preserve the semantic content of a target image. </w:t>
      </w:r>
    </w:p>
    <w:p w14:paraId="00000005" w14:textId="332C9D02" w:rsidR="000C757E" w:rsidRDefault="007C3C13" w:rsidP="008476F0">
      <w:pPr>
        <w:rPr>
          <w:sz w:val="24"/>
          <w:szCs w:val="24"/>
        </w:rPr>
      </w:pPr>
      <w:r>
        <w:rPr>
          <w:b/>
          <w:sz w:val="28"/>
          <w:szCs w:val="28"/>
        </w:rPr>
        <w:t xml:space="preserve">    </w:t>
      </w:r>
      <w:r>
        <w:rPr>
          <w:sz w:val="24"/>
          <w:szCs w:val="24"/>
        </w:rPr>
        <w:t xml:space="preserve">In the papers of </w:t>
      </w:r>
      <w:proofErr w:type="spellStart"/>
      <w:r>
        <w:rPr>
          <w:sz w:val="24"/>
          <w:szCs w:val="24"/>
        </w:rPr>
        <w:t>Gatys</w:t>
      </w:r>
      <w:proofErr w:type="spellEnd"/>
      <w:r>
        <w:rPr>
          <w:sz w:val="24"/>
          <w:szCs w:val="24"/>
        </w:rPr>
        <w:t xml:space="preserve"> et.al. [2] and [1], the researchers discovered a new technique for texture synthesis, an artificial system based on a deep neural network that creates artistic images of high perceptual quality. In those studies, the researchers used a CNN (Convolutional Neural Network) called VGG19 from the </w:t>
      </w:r>
      <w:sdt>
        <w:sdtPr>
          <w:tag w:val="goog_rdk_7"/>
          <w:id w:val="-968667484"/>
        </w:sdtPr>
        <w:sdtEndPr/>
        <w:sdtContent>
          <w:r>
            <w:rPr>
              <w:sz w:val="24"/>
              <w:szCs w:val="24"/>
            </w:rPr>
            <w:t>C</w:t>
          </w:r>
        </w:sdtContent>
      </w:sdt>
      <w:r>
        <w:rPr>
          <w:sz w:val="24"/>
          <w:szCs w:val="24"/>
        </w:rPr>
        <w:t>affe deep learning framework explained in [3] which is known as a deep network to classify images. The researchers used the output of the middle layers in the CNN network to extract the representation of the images. In each layer a representation of the image is created, and it is possible by rebuilding this representation to see the content obtained from this layer and take the output from the layer in which the representation of content and style is ideal.</w:t>
      </w:r>
      <w:r>
        <w:rPr>
          <w:sz w:val="24"/>
          <w:szCs w:val="24"/>
        </w:rPr>
        <w:br/>
        <w:t>As you can see in Figure 1 the research</w:t>
      </w:r>
      <w:sdt>
        <w:sdtPr>
          <w:tag w:val="goog_rdk_10"/>
          <w:id w:val="-1509444855"/>
        </w:sdtPr>
        <w:sdtEndPr/>
        <w:sdtContent>
          <w:commentRangeStart w:id="0"/>
        </w:sdtContent>
      </w:sdt>
      <w:r>
        <w:rPr>
          <w:sz w:val="24"/>
          <w:szCs w:val="24"/>
        </w:rPr>
        <w:t>ers found that in the first layers the output of the layers is almost identical to the original image, while the content is in the higher layers (deeper in the neural network).</w:t>
      </w:r>
      <w:commentRangeEnd w:id="0"/>
      <w:r>
        <w:commentReference w:id="0"/>
      </w:r>
      <w:r>
        <w:rPr>
          <w:sz w:val="24"/>
          <w:szCs w:val="24"/>
        </w:rPr>
        <w:br/>
        <w:t xml:space="preserve">In addition, the researchers found that </w:t>
      </w:r>
      <w:r>
        <w:rPr>
          <w:color w:val="202124"/>
          <w:sz w:val="24"/>
          <w:szCs w:val="24"/>
          <w:highlight w:val="white"/>
        </w:rPr>
        <w:t xml:space="preserve">the style of an image can be described by the means and correlations across the different feature maps. </w:t>
      </w:r>
      <w:r>
        <w:rPr>
          <w:sz w:val="24"/>
          <w:szCs w:val="24"/>
          <w:highlight w:val="white"/>
        </w:rPr>
        <w:t>Therefore, they calculate a Gram matrix that includes this information by taking the outer product of the feature vector with itself at each location and averaging that outer product over all locations.</w:t>
      </w:r>
      <w:r>
        <w:rPr>
          <w:color w:val="FF0000"/>
          <w:sz w:val="24"/>
          <w:szCs w:val="24"/>
          <w:highlight w:val="white"/>
        </w:rPr>
        <w:br/>
      </w:r>
      <w:r>
        <w:rPr>
          <w:sz w:val="24"/>
          <w:szCs w:val="24"/>
        </w:rPr>
        <w:t>To connect the content representation and the style representation</w:t>
      </w:r>
      <w:r w:rsidR="008476F0">
        <w:rPr>
          <w:sz w:val="24"/>
          <w:szCs w:val="24"/>
        </w:rPr>
        <w:t>,</w:t>
      </w:r>
      <w:r>
        <w:rPr>
          <w:sz w:val="24"/>
          <w:szCs w:val="24"/>
        </w:rPr>
        <w:t xml:space="preserve"> the researchers create a new image that matches the two representations while reducing the distance and loss of information until reaching an acceptable threshold.</w:t>
      </w:r>
      <w:r>
        <w:rPr>
          <w:sz w:val="24"/>
          <w:szCs w:val="24"/>
        </w:rPr>
        <w:br/>
      </w:r>
      <w:sdt>
        <w:sdtPr>
          <w:tag w:val="goog_rdk_12"/>
          <w:id w:val="1009637680"/>
        </w:sdtPr>
        <w:sdtEndPr/>
        <w:sdtContent>
          <w:r>
            <w:rPr>
              <w:sz w:val="24"/>
              <w:szCs w:val="24"/>
            </w:rPr>
            <w:t xml:space="preserve">In this study, </w:t>
          </w:r>
        </w:sdtContent>
      </w:sdt>
      <w:r w:rsidR="008476F0">
        <w:t xml:space="preserve"> </w:t>
      </w:r>
      <w:r w:rsidR="008476F0">
        <w:rPr>
          <w:sz w:val="24"/>
          <w:szCs w:val="24"/>
        </w:rPr>
        <w:t>th</w:t>
      </w:r>
      <w:r>
        <w:rPr>
          <w:sz w:val="24"/>
          <w:szCs w:val="24"/>
        </w:rPr>
        <w:t>e researchers were able to come to the understanding that there is a clear separation between content and style and that images can be combined to produce a synthesis of a particular style on a source image</w:t>
      </w:r>
      <w:sdt>
        <w:sdtPr>
          <w:tag w:val="goog_rdk_16"/>
          <w:id w:val="-1559395219"/>
        </w:sdtPr>
        <w:sdtEndPr/>
        <w:sdtContent>
          <w:r w:rsidR="005B58B1">
            <w:rPr>
              <w:sz w:val="24"/>
              <w:szCs w:val="24"/>
            </w:rPr>
            <w:t xml:space="preserve">, </w:t>
          </w:r>
        </w:sdtContent>
      </w:sdt>
      <w:r>
        <w:rPr>
          <w:sz w:val="24"/>
          <w:szCs w:val="24"/>
        </w:rPr>
        <w:t>as can be seen in Figure 1.</w:t>
      </w:r>
      <w:r>
        <w:rPr>
          <w:sz w:val="24"/>
          <w:szCs w:val="24"/>
        </w:rPr>
        <w:br/>
        <w:t>In addition, the researchers came to the understanding that there is a trade-off between content and style, which means that coefficients can and should give more importance to the content of the image or the style of the image in order to achieve desired results.</w:t>
      </w:r>
    </w:p>
    <w:p w14:paraId="00000006" w14:textId="77777777" w:rsidR="000C757E" w:rsidRDefault="007C3C13">
      <w:pPr>
        <w:rPr>
          <w:sz w:val="24"/>
          <w:szCs w:val="24"/>
        </w:rPr>
      </w:pPr>
      <w:r>
        <w:rPr>
          <w:noProof/>
          <w:sz w:val="24"/>
          <w:szCs w:val="24"/>
        </w:rPr>
        <w:lastRenderedPageBreak/>
        <w:drawing>
          <wp:inline distT="0" distB="0" distL="0" distR="0" wp14:anchorId="5E1A906C" wp14:editId="3C2379AB">
            <wp:extent cx="5237381" cy="345948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237381" cy="3459480"/>
                    </a:xfrm>
                    <a:prstGeom prst="rect">
                      <a:avLst/>
                    </a:prstGeom>
                    <a:ln/>
                  </pic:spPr>
                </pic:pic>
              </a:graphicData>
            </a:graphic>
          </wp:inline>
        </w:drawing>
      </w:r>
    </w:p>
    <w:p w14:paraId="00000007" w14:textId="77777777" w:rsidR="000C757E" w:rsidRDefault="007C3C13">
      <w:pPr>
        <w:jc w:val="center"/>
      </w:pPr>
      <w:r>
        <w:t>Figure 1 – Taken from “Image Style Transfer Using Convolutional Neural Networks”.</w:t>
      </w:r>
      <w:r>
        <w:br/>
        <w:t>The figure shows the content and style in the VGG network.</w:t>
      </w:r>
    </w:p>
    <w:p w14:paraId="00000008" w14:textId="77777777" w:rsidR="000C757E" w:rsidRDefault="007C3C13">
      <w:pPr>
        <w:rPr>
          <w:sz w:val="24"/>
          <w:szCs w:val="24"/>
        </w:rPr>
      </w:pPr>
      <w:r>
        <w:rPr>
          <w:b/>
          <w:sz w:val="28"/>
          <w:szCs w:val="28"/>
        </w:rPr>
        <w:t xml:space="preserve">    </w:t>
      </w:r>
      <w:r>
        <w:rPr>
          <w:sz w:val="24"/>
          <w:szCs w:val="24"/>
        </w:rPr>
        <w:t>Based</w:t>
      </w:r>
      <w:r>
        <w:rPr>
          <w:b/>
          <w:sz w:val="24"/>
          <w:szCs w:val="24"/>
        </w:rPr>
        <w:t xml:space="preserve"> </w:t>
      </w:r>
      <w:r>
        <w:rPr>
          <w:sz w:val="24"/>
          <w:szCs w:val="24"/>
        </w:rPr>
        <w:t xml:space="preserve">on </w:t>
      </w:r>
      <w:proofErr w:type="spellStart"/>
      <w:r>
        <w:rPr>
          <w:sz w:val="24"/>
          <w:szCs w:val="24"/>
        </w:rPr>
        <w:t>Gatys</w:t>
      </w:r>
      <w:proofErr w:type="spellEnd"/>
      <w:r>
        <w:rPr>
          <w:sz w:val="24"/>
          <w:szCs w:val="24"/>
        </w:rPr>
        <w:t xml:space="preserve"> et.al papers [1][2] a few papers were released about image style transfer, some of these papers use the original VGG19 architecture and some use additional techniques or models. </w:t>
      </w:r>
    </w:p>
    <w:p w14:paraId="00000009" w14:textId="77777777" w:rsidR="000C757E" w:rsidRDefault="007C3C13">
      <w:pPr>
        <w:rPr>
          <w:sz w:val="24"/>
          <w:szCs w:val="24"/>
        </w:rPr>
      </w:pPr>
      <w:r>
        <w:rPr>
          <w:sz w:val="24"/>
          <w:szCs w:val="24"/>
        </w:rPr>
        <w:br/>
        <w:t xml:space="preserve">    In the paper of Ter-</w:t>
      </w:r>
      <w:proofErr w:type="spellStart"/>
      <w:r>
        <w:rPr>
          <w:sz w:val="24"/>
          <w:szCs w:val="24"/>
        </w:rPr>
        <w:t>Sarkisov</w:t>
      </w:r>
      <w:proofErr w:type="spellEnd"/>
      <w:r>
        <w:rPr>
          <w:sz w:val="24"/>
          <w:szCs w:val="24"/>
        </w:rPr>
        <w:t xml:space="preserve"> [8] the researcher tried </w:t>
      </w:r>
      <w:sdt>
        <w:sdtPr>
          <w:tag w:val="goog_rdk_17"/>
          <w:id w:val="-1244563553"/>
        </w:sdtPr>
        <w:sdtEndPr/>
        <w:sdtContent>
          <w:ins w:id="1" w:author="אירינה רבייב" w:date="2020-10-24T16:55:00Z">
            <w:r>
              <w:rPr>
                <w:sz w:val="24"/>
                <w:szCs w:val="24"/>
              </w:rPr>
              <w:t xml:space="preserve">to </w:t>
            </w:r>
          </w:ins>
        </w:sdtContent>
      </w:sdt>
      <w:proofErr w:type="spellStart"/>
      <w:r>
        <w:rPr>
          <w:sz w:val="24"/>
          <w:szCs w:val="24"/>
        </w:rPr>
        <w:t>transfer</w:t>
      </w:r>
      <w:sdt>
        <w:sdtPr>
          <w:tag w:val="goog_rdk_18"/>
          <w:id w:val="2082245135"/>
        </w:sdtPr>
        <w:sdtEndPr/>
        <w:sdtContent>
          <w:del w:id="2" w:author="אירינה רבייב" w:date="2020-10-24T16:55:00Z">
            <w:r>
              <w:rPr>
                <w:sz w:val="24"/>
                <w:szCs w:val="24"/>
              </w:rPr>
              <w:delText xml:space="preserve">ring </w:delText>
            </w:r>
          </w:del>
        </w:sdtContent>
      </w:sdt>
      <w:r>
        <w:rPr>
          <w:sz w:val="24"/>
          <w:szCs w:val="24"/>
        </w:rPr>
        <w:t>style</w:t>
      </w:r>
      <w:proofErr w:type="spellEnd"/>
      <w:r>
        <w:rPr>
          <w:sz w:val="24"/>
          <w:szCs w:val="24"/>
        </w:rPr>
        <w:t xml:space="preserve"> from the logos of heavy metal bands onto corporate logos using a VGG16 network.</w:t>
      </w:r>
      <w:sdt>
        <w:sdtPr>
          <w:tag w:val="goog_rdk_19"/>
          <w:id w:val="-951938243"/>
        </w:sdtPr>
        <w:sdtEndPr/>
        <w:sdtContent>
          <w:ins w:id="3" w:author="אירינה רבייב" w:date="2020-10-24T16:56:00Z">
            <w:r>
              <w:rPr>
                <w:sz w:val="24"/>
                <w:szCs w:val="24"/>
              </w:rPr>
              <w:t xml:space="preserve"> </w:t>
            </w:r>
          </w:ins>
        </w:sdtContent>
      </w:sdt>
      <w:sdt>
        <w:sdtPr>
          <w:tag w:val="goog_rdk_20"/>
          <w:id w:val="-526100287"/>
        </w:sdtPr>
        <w:sdtEndPr/>
        <w:sdtContent>
          <w:del w:id="4" w:author="אירינה רבייב" w:date="2020-10-24T16:56:00Z">
            <w:r>
              <w:rPr>
                <w:sz w:val="24"/>
                <w:szCs w:val="24"/>
              </w:rPr>
              <w:br/>
            </w:r>
          </w:del>
        </w:sdtContent>
      </w:sdt>
      <w:r>
        <w:rPr>
          <w:sz w:val="24"/>
          <w:szCs w:val="24"/>
        </w:rPr>
        <w:t>The researcher used the VGG16 CNN architecture to extract style and content. Like the original paper [1]</w:t>
      </w:r>
      <w:sdt>
        <w:sdtPr>
          <w:tag w:val="goog_rdk_21"/>
          <w:id w:val="1043098776"/>
        </w:sdtPr>
        <w:sdtEndPr/>
        <w:sdtContent>
          <w:ins w:id="5" w:author="אירינה רבייב" w:date="2020-10-24T16:56:00Z">
            <w:r>
              <w:rPr>
                <w:sz w:val="24"/>
                <w:szCs w:val="24"/>
              </w:rPr>
              <w:t>,</w:t>
            </w:r>
          </w:ins>
        </w:sdtContent>
      </w:sdt>
      <w:r>
        <w:rPr>
          <w:sz w:val="24"/>
          <w:szCs w:val="24"/>
        </w:rPr>
        <w:t xml:space="preserve"> in this research he used the same technique to extract the style from heavy metal bands logos and apply them onto corporates logos technique (they performed experiments trying to find which layers are best for extracting content and style)</w:t>
      </w:r>
      <w:sdt>
        <w:sdtPr>
          <w:tag w:val="goog_rdk_22"/>
          <w:id w:val="1821541390"/>
        </w:sdtPr>
        <w:sdtEndPr/>
        <w:sdtContent>
          <w:ins w:id="6" w:author="אירינה רבייב" w:date="2020-10-24T16:57:00Z">
            <w:r>
              <w:rPr>
                <w:sz w:val="24"/>
                <w:szCs w:val="24"/>
              </w:rPr>
              <w:t>.</w:t>
            </w:r>
          </w:ins>
        </w:sdtContent>
      </w:sdt>
      <w:r>
        <w:rPr>
          <w:sz w:val="24"/>
          <w:szCs w:val="24"/>
        </w:rPr>
        <w:br/>
      </w:r>
      <w:sdt>
        <w:sdtPr>
          <w:tag w:val="goog_rdk_23"/>
          <w:id w:val="2070987310"/>
        </w:sdtPr>
        <w:sdtEndPr/>
        <w:sdtContent>
          <w:ins w:id="7" w:author="אירינה רבייב" w:date="2020-10-24T16:57:00Z">
            <w:r>
              <w:rPr>
                <w:sz w:val="24"/>
                <w:szCs w:val="24"/>
              </w:rPr>
              <w:t xml:space="preserve">It was found </w:t>
            </w:r>
          </w:ins>
        </w:sdtContent>
      </w:sdt>
      <w:sdt>
        <w:sdtPr>
          <w:tag w:val="goog_rdk_24"/>
          <w:id w:val="-588697175"/>
        </w:sdtPr>
        <w:sdtEndPr/>
        <w:sdtContent>
          <w:sdt>
            <w:sdtPr>
              <w:tag w:val="goog_rdk_25"/>
              <w:id w:val="-1170401712"/>
            </w:sdtPr>
            <w:sdtEndPr/>
            <w:sdtContent>
              <w:commentRangeStart w:id="8"/>
            </w:sdtContent>
          </w:sdt>
          <w:del w:id="9" w:author="אירינה רבייב" w:date="2020-10-24T16:57:00Z">
            <w:r>
              <w:rPr>
                <w:sz w:val="24"/>
                <w:szCs w:val="24"/>
              </w:rPr>
              <w:delText>The researche</w:delText>
            </w:r>
            <w:commentRangeEnd w:id="8"/>
            <w:r>
              <w:commentReference w:id="8"/>
            </w:r>
            <w:r>
              <w:rPr>
                <w:sz w:val="24"/>
                <w:szCs w:val="24"/>
              </w:rPr>
              <w:delText>r</w:delText>
            </w:r>
          </w:del>
        </w:sdtContent>
      </w:sdt>
      <w:r>
        <w:rPr>
          <w:sz w:val="24"/>
          <w:szCs w:val="24"/>
        </w:rPr>
        <w:t xml:space="preserve"> </w:t>
      </w:r>
      <w:sdt>
        <w:sdtPr>
          <w:tag w:val="goog_rdk_26"/>
          <w:id w:val="1993676569"/>
        </w:sdtPr>
        <w:sdtEndPr/>
        <w:sdtContent>
          <w:del w:id="10" w:author="אירינה רבייב" w:date="2020-10-24T16:57:00Z">
            <w:r>
              <w:rPr>
                <w:sz w:val="24"/>
                <w:szCs w:val="24"/>
              </w:rPr>
              <w:delText xml:space="preserve">found </w:delText>
            </w:r>
          </w:del>
        </w:sdtContent>
      </w:sdt>
      <w:sdt>
        <w:sdtPr>
          <w:tag w:val="goog_rdk_27"/>
          <w:id w:val="1907648175"/>
        </w:sdtPr>
        <w:sdtEndPr/>
        <w:sdtContent>
          <w:ins w:id="11" w:author="אירינה רבייב" w:date="2020-10-24T16:57:00Z">
            <w:r>
              <w:rPr>
                <w:sz w:val="24"/>
                <w:szCs w:val="24"/>
              </w:rPr>
              <w:t xml:space="preserve">that </w:t>
            </w:r>
          </w:ins>
        </w:sdtContent>
      </w:sdt>
      <w:r>
        <w:rPr>
          <w:sz w:val="24"/>
          <w:szCs w:val="24"/>
        </w:rPr>
        <w:t>there is a</w:t>
      </w:r>
      <w:sdt>
        <w:sdtPr>
          <w:tag w:val="goog_rdk_28"/>
          <w:id w:val="-1825036034"/>
        </w:sdtPr>
        <w:sdtEndPr/>
        <w:sdtContent>
          <w:ins w:id="12" w:author="אירינה רבייב" w:date="2020-10-24T16:58:00Z">
            <w:r>
              <w:rPr>
                <w:sz w:val="24"/>
                <w:szCs w:val="24"/>
              </w:rPr>
              <w:t xml:space="preserve"> significant</w:t>
            </w:r>
          </w:ins>
        </w:sdtContent>
      </w:sdt>
      <w:sdt>
        <w:sdtPr>
          <w:tag w:val="goog_rdk_29"/>
          <w:id w:val="-136109833"/>
        </w:sdtPr>
        <w:sdtEndPr/>
        <w:sdtContent>
          <w:del w:id="13" w:author="אירינה רבייב" w:date="2020-10-24T16:58:00Z">
            <w:r>
              <w:rPr>
                <w:sz w:val="24"/>
                <w:szCs w:val="24"/>
              </w:rPr>
              <w:delText xml:space="preserve"> big</w:delText>
            </w:r>
          </w:del>
        </w:sdtContent>
      </w:sdt>
      <w:r>
        <w:rPr>
          <w:sz w:val="24"/>
          <w:szCs w:val="24"/>
        </w:rPr>
        <w:t xml:space="preserve"> trade</w:t>
      </w:r>
      <w:sdt>
        <w:sdtPr>
          <w:tag w:val="goog_rdk_30"/>
          <w:id w:val="81038154"/>
        </w:sdtPr>
        <w:sdtEndPr/>
        <w:sdtContent>
          <w:ins w:id="14" w:author="אירינה רבייב" w:date="2020-10-24T16:58:00Z">
            <w:r>
              <w:rPr>
                <w:sz w:val="24"/>
                <w:szCs w:val="24"/>
              </w:rPr>
              <w:t>-</w:t>
            </w:r>
          </w:ins>
        </w:sdtContent>
      </w:sdt>
      <w:r>
        <w:rPr>
          <w:sz w:val="24"/>
          <w:szCs w:val="24"/>
        </w:rPr>
        <w:t xml:space="preserve">off between content and style in order to maintain the logo readable. </w:t>
      </w:r>
      <w:sdt>
        <w:sdtPr>
          <w:tag w:val="goog_rdk_31"/>
          <w:id w:val="-275640227"/>
        </w:sdtPr>
        <w:sdtEndPr/>
        <w:sdtContent>
          <w:ins w:id="15" w:author="אירינה רבייב" w:date="2020-10-24T16:58:00Z">
            <w:r>
              <w:rPr>
                <w:sz w:val="24"/>
                <w:szCs w:val="24"/>
              </w:rPr>
              <w:t>Since</w:t>
            </w:r>
          </w:ins>
        </w:sdtContent>
      </w:sdt>
      <w:sdt>
        <w:sdtPr>
          <w:tag w:val="goog_rdk_32"/>
          <w:id w:val="67470790"/>
        </w:sdtPr>
        <w:sdtEndPr/>
        <w:sdtContent>
          <w:del w:id="16" w:author="אירינה רבייב" w:date="2020-10-24T16:58:00Z">
            <w:r>
              <w:rPr>
                <w:sz w:val="24"/>
                <w:szCs w:val="24"/>
              </w:rPr>
              <w:delText>Because</w:delText>
            </w:r>
          </w:del>
        </w:sdtContent>
      </w:sdt>
      <w:r>
        <w:rPr>
          <w:sz w:val="24"/>
          <w:szCs w:val="24"/>
        </w:rPr>
        <w:t xml:space="preserve"> the researcher only wanted to transfer the font style, he suggests that this model is not suitable for this mission and that maybe </w:t>
      </w:r>
      <w:sdt>
        <w:sdtPr>
          <w:tag w:val="goog_rdk_33"/>
          <w:id w:val="1706524326"/>
        </w:sdtPr>
        <w:sdtEndPr/>
        <w:sdtContent>
          <w:ins w:id="17" w:author="אירינה רבייב" w:date="2020-10-24T16:58:00Z">
            <w:r>
              <w:rPr>
                <w:sz w:val="24"/>
                <w:szCs w:val="24"/>
              </w:rPr>
              <w:t xml:space="preserve">it </w:t>
            </w:r>
          </w:ins>
        </w:sdtContent>
      </w:sdt>
      <w:sdt>
        <w:sdtPr>
          <w:tag w:val="goog_rdk_34"/>
          <w:id w:val="161360916"/>
        </w:sdtPr>
        <w:sdtEndPr/>
        <w:sdtContent>
          <w:del w:id="18" w:author="אירינה רבייב" w:date="2020-10-24T16:58:00Z">
            <w:r>
              <w:rPr>
                <w:sz w:val="24"/>
                <w:szCs w:val="24"/>
              </w:rPr>
              <w:delText>he</w:delText>
            </w:r>
          </w:del>
        </w:sdtContent>
      </w:sdt>
      <w:r>
        <w:rPr>
          <w:sz w:val="24"/>
          <w:szCs w:val="24"/>
        </w:rPr>
        <w:t xml:space="preserve"> needs to</w:t>
      </w:r>
      <w:sdt>
        <w:sdtPr>
          <w:tag w:val="goog_rdk_35"/>
          <w:id w:val="1243298550"/>
        </w:sdtPr>
        <w:sdtEndPr/>
        <w:sdtContent>
          <w:ins w:id="19" w:author="אירינה רבייב" w:date="2020-10-24T16:58:00Z">
            <w:r>
              <w:rPr>
                <w:sz w:val="24"/>
                <w:szCs w:val="24"/>
              </w:rPr>
              <w:t xml:space="preserve"> be </w:t>
            </w:r>
          </w:ins>
        </w:sdtContent>
      </w:sdt>
      <w:r>
        <w:rPr>
          <w:sz w:val="24"/>
          <w:szCs w:val="24"/>
        </w:rPr>
        <w:t xml:space="preserve"> approach</w:t>
      </w:r>
      <w:sdt>
        <w:sdtPr>
          <w:tag w:val="goog_rdk_36"/>
          <w:id w:val="1407496134"/>
        </w:sdtPr>
        <w:sdtEndPr/>
        <w:sdtContent>
          <w:ins w:id="20" w:author="אירינה רבייב" w:date="2020-10-24T16:58:00Z">
            <w:r>
              <w:rPr>
                <w:sz w:val="24"/>
                <w:szCs w:val="24"/>
              </w:rPr>
              <w:t>ed</w:t>
            </w:r>
          </w:ins>
        </w:sdtContent>
      </w:sdt>
      <w:r>
        <w:rPr>
          <w:sz w:val="24"/>
          <w:szCs w:val="24"/>
        </w:rPr>
        <w:t xml:space="preserve"> in a different way. Some of his results are visible in Figure 2.</w:t>
      </w:r>
    </w:p>
    <w:p w14:paraId="0000000A" w14:textId="77777777" w:rsidR="000C757E" w:rsidRDefault="007C3C13">
      <w:pPr>
        <w:jc w:val="center"/>
      </w:pPr>
      <w:r>
        <w:rPr>
          <w:noProof/>
        </w:rPr>
        <w:lastRenderedPageBreak/>
        <w:drawing>
          <wp:inline distT="0" distB="0" distL="0" distR="0" wp14:anchorId="37FF6751" wp14:editId="5C2B723B">
            <wp:extent cx="5731510" cy="3723005"/>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31510" cy="3723005"/>
                    </a:xfrm>
                    <a:prstGeom prst="rect">
                      <a:avLst/>
                    </a:prstGeom>
                    <a:ln/>
                  </pic:spPr>
                </pic:pic>
              </a:graphicData>
            </a:graphic>
          </wp:inline>
        </w:drawing>
      </w:r>
    </w:p>
    <w:p w14:paraId="0000000B" w14:textId="77777777" w:rsidR="000C757E" w:rsidRDefault="007C3C13">
      <w:pPr>
        <w:jc w:val="center"/>
        <w:rPr>
          <w:sz w:val="24"/>
          <w:szCs w:val="24"/>
        </w:rPr>
      </w:pPr>
      <w:r>
        <w:t>Figure 2 – Taken from “Network of Steel: Neural Font Style Transfer from Heavy Metal to Corporate Logos“. The Figure shows the company logos with metal bands style.</w:t>
      </w:r>
    </w:p>
    <w:p w14:paraId="0000000C" w14:textId="77777777" w:rsidR="000C757E" w:rsidRDefault="007C3C13">
      <w:pPr>
        <w:rPr>
          <w:sz w:val="24"/>
          <w:szCs w:val="24"/>
        </w:rPr>
      </w:pPr>
      <w:r>
        <w:rPr>
          <w:b/>
          <w:sz w:val="28"/>
          <w:szCs w:val="28"/>
        </w:rPr>
        <w:t xml:space="preserve">    </w:t>
      </w:r>
      <w:r>
        <w:rPr>
          <w:sz w:val="24"/>
          <w:szCs w:val="24"/>
        </w:rPr>
        <w:t>Although Ter-</w:t>
      </w:r>
      <w:proofErr w:type="spellStart"/>
      <w:r>
        <w:rPr>
          <w:sz w:val="24"/>
          <w:szCs w:val="24"/>
        </w:rPr>
        <w:t>Sarkisov</w:t>
      </w:r>
      <w:proofErr w:type="spellEnd"/>
      <w:r>
        <w:rPr>
          <w:sz w:val="24"/>
          <w:szCs w:val="24"/>
        </w:rPr>
        <w:t xml:space="preserve"> [8] says this technique is not the best for </w:t>
      </w:r>
      <w:sdt>
        <w:sdtPr>
          <w:tag w:val="goog_rdk_37"/>
          <w:id w:val="-1717045944"/>
        </w:sdtPr>
        <w:sdtEndPr/>
        <w:sdtContent>
          <w:ins w:id="21" w:author="אירינה רבייב" w:date="2020-10-24T16:59:00Z">
            <w:r>
              <w:rPr>
                <w:sz w:val="24"/>
                <w:szCs w:val="24"/>
              </w:rPr>
              <w:t xml:space="preserve">the </w:t>
            </w:r>
          </w:ins>
        </w:sdtContent>
      </w:sdt>
      <w:r>
        <w:rPr>
          <w:sz w:val="24"/>
          <w:szCs w:val="24"/>
        </w:rPr>
        <w:t xml:space="preserve">text, in the paper of </w:t>
      </w:r>
      <w:proofErr w:type="spellStart"/>
      <w:r>
        <w:rPr>
          <w:sz w:val="24"/>
          <w:szCs w:val="24"/>
        </w:rPr>
        <w:t>Atarsaikhan</w:t>
      </w:r>
      <w:proofErr w:type="spellEnd"/>
      <w:r>
        <w:rPr>
          <w:sz w:val="24"/>
          <w:szCs w:val="24"/>
        </w:rPr>
        <w:t xml:space="preserve"> et.al. [9] the researchers generate fonts by using neural style </w:t>
      </w:r>
      <w:proofErr w:type="spellStart"/>
      <w:r>
        <w:rPr>
          <w:sz w:val="24"/>
          <w:szCs w:val="24"/>
        </w:rPr>
        <w:t>transfe</w:t>
      </w:r>
      <w:proofErr w:type="spellEnd"/>
      <w:sdt>
        <w:sdtPr>
          <w:tag w:val="goog_rdk_38"/>
          <w:id w:val="775228062"/>
        </w:sdtPr>
        <w:sdtEndPr/>
        <w:sdtContent>
          <w:del w:id="22" w:author="אירינה רבייב" w:date="2020-10-24T17:00:00Z">
            <w:r>
              <w:rPr>
                <w:sz w:val="24"/>
                <w:szCs w:val="24"/>
              </w:rPr>
              <w:delText>r. In this paper the researchers used a</w:delText>
            </w:r>
          </w:del>
        </w:sdtContent>
      </w:sdt>
      <w:r>
        <w:rPr>
          <w:sz w:val="24"/>
          <w:szCs w:val="24"/>
        </w:rPr>
        <w:t xml:space="preserve"> </w:t>
      </w:r>
      <w:sdt>
        <w:sdtPr>
          <w:tag w:val="goog_rdk_39"/>
          <w:id w:val="-1789808520"/>
        </w:sdtPr>
        <w:sdtEndPr/>
        <w:sdtContent>
          <w:ins w:id="23" w:author="אירינה רבייב" w:date="2020-10-24T17:00:00Z">
            <w:r>
              <w:rPr>
                <w:sz w:val="24"/>
                <w:szCs w:val="24"/>
              </w:rPr>
              <w:t xml:space="preserve">The </w:t>
            </w:r>
          </w:ins>
        </w:sdtContent>
      </w:sdt>
      <w:r>
        <w:rPr>
          <w:sz w:val="24"/>
          <w:szCs w:val="24"/>
        </w:rPr>
        <w:t xml:space="preserve">VGG16 model </w:t>
      </w:r>
      <w:sdt>
        <w:sdtPr>
          <w:tag w:val="goog_rdk_40"/>
          <w:id w:val="1526602259"/>
        </w:sdtPr>
        <w:sdtEndPr/>
        <w:sdtContent>
          <w:ins w:id="24" w:author="אירינה רבייב" w:date="2020-10-24T17:00:00Z">
            <w:r>
              <w:rPr>
                <w:sz w:val="24"/>
                <w:szCs w:val="24"/>
              </w:rPr>
              <w:t xml:space="preserve">was used </w:t>
            </w:r>
          </w:ins>
        </w:sdtContent>
      </w:sdt>
      <w:r>
        <w:rPr>
          <w:sz w:val="24"/>
          <w:szCs w:val="24"/>
        </w:rPr>
        <w:t>to extract and determine the content representation of a source image and feature maps of a style image to synthesize them together.</w:t>
      </w:r>
      <w:sdt>
        <w:sdtPr>
          <w:tag w:val="goog_rdk_41"/>
          <w:id w:val="-1770078217"/>
        </w:sdtPr>
        <w:sdtEndPr/>
        <w:sdtContent>
          <w:ins w:id="25" w:author="אירינה רבייב" w:date="2020-10-24T17:00:00Z">
            <w:r>
              <w:rPr>
                <w:sz w:val="24"/>
                <w:szCs w:val="24"/>
              </w:rPr>
              <w:t xml:space="preserve"> </w:t>
            </w:r>
          </w:ins>
        </w:sdtContent>
      </w:sdt>
      <w:sdt>
        <w:sdtPr>
          <w:tag w:val="goog_rdk_42"/>
          <w:id w:val="-1096318895"/>
        </w:sdtPr>
        <w:sdtEndPr/>
        <w:sdtContent>
          <w:del w:id="26" w:author="אירינה רבייב" w:date="2020-10-24T17:00:00Z">
            <w:r>
              <w:rPr>
                <w:sz w:val="24"/>
                <w:szCs w:val="24"/>
              </w:rPr>
              <w:br/>
              <w:delText>In their paper the researchers</w:delText>
            </w:r>
          </w:del>
        </w:sdtContent>
      </w:sdt>
      <w:r>
        <w:rPr>
          <w:sz w:val="24"/>
          <w:szCs w:val="24"/>
        </w:rPr>
        <w:t xml:space="preserve"> </w:t>
      </w:r>
      <w:sdt>
        <w:sdtPr>
          <w:tag w:val="goog_rdk_43"/>
          <w:id w:val="-298461340"/>
        </w:sdtPr>
        <w:sdtEndPr/>
        <w:sdtContent>
          <w:ins w:id="27" w:author="אירינה רבייב" w:date="2020-10-24T17:01:00Z">
            <w:r>
              <w:rPr>
                <w:sz w:val="24"/>
                <w:szCs w:val="24"/>
              </w:rPr>
              <w:t xml:space="preserve">It was </w:t>
            </w:r>
          </w:ins>
        </w:sdtContent>
      </w:sdt>
      <w:r>
        <w:rPr>
          <w:sz w:val="24"/>
          <w:szCs w:val="24"/>
        </w:rPr>
        <w:t xml:space="preserve">found that α (the coefficient of content representation) should be bigger than β (the coefficient of style representation) in order to give the content more </w:t>
      </w:r>
      <w:proofErr w:type="spellStart"/>
      <w:r>
        <w:rPr>
          <w:sz w:val="24"/>
          <w:szCs w:val="24"/>
        </w:rPr>
        <w:t>importance.</w:t>
      </w:r>
      <w:sdt>
        <w:sdtPr>
          <w:tag w:val="goog_rdk_44"/>
          <w:id w:val="-2065711091"/>
        </w:sdtPr>
        <w:sdtEndPr/>
        <w:sdtContent>
          <w:del w:id="28" w:author="אירינה רבייב" w:date="2020-10-24T17:01:00Z">
            <w:r>
              <w:rPr>
                <w:sz w:val="24"/>
                <w:szCs w:val="24"/>
              </w:rPr>
              <w:br/>
            </w:r>
          </w:del>
        </w:sdtContent>
      </w:sdt>
      <w:sdt>
        <w:sdtPr>
          <w:tag w:val="goog_rdk_45"/>
          <w:id w:val="443818063"/>
        </w:sdtPr>
        <w:sdtEndPr/>
        <w:sdtContent>
          <w:customXmlInsRangeStart w:id="29" w:author="אירינה רבייב" w:date="2020-10-24T17:01:00Z"/>
          <w:sdt>
            <w:sdtPr>
              <w:tag w:val="goog_rdk_46"/>
              <w:id w:val="732888692"/>
            </w:sdtPr>
            <w:sdtEndPr/>
            <w:sdtContent>
              <w:customXmlInsRangeEnd w:id="29"/>
              <w:ins w:id="30" w:author="אירינה רבייב" w:date="2020-10-24T17:01:00Z">
                <w:del w:id="31" w:author="אירינה רבייב" w:date="2020-10-24T17:01:00Z">
                  <w:r>
                    <w:rPr>
                      <w:sz w:val="24"/>
                      <w:szCs w:val="24"/>
                    </w:rPr>
                    <w:delText>T</w:delText>
                  </w:r>
                </w:del>
              </w:ins>
              <w:customXmlInsRangeStart w:id="32" w:author="אירינה רבייב" w:date="2020-10-24T17:01:00Z"/>
            </w:sdtContent>
          </w:sdt>
          <w:customXmlInsRangeEnd w:id="32"/>
        </w:sdtContent>
      </w:sdt>
      <w:sdt>
        <w:sdtPr>
          <w:tag w:val="goog_rdk_47"/>
          <w:id w:val="-757289878"/>
        </w:sdtPr>
        <w:sdtEndPr/>
        <w:sdtContent>
          <w:del w:id="33" w:author="אירינה רבייב" w:date="2020-10-24T17:01:00Z">
            <w:r>
              <w:rPr>
                <w:sz w:val="24"/>
                <w:szCs w:val="24"/>
              </w:rPr>
              <w:delText>In this paper t</w:delText>
            </w:r>
          </w:del>
        </w:sdtContent>
      </w:sdt>
      <w:r>
        <w:rPr>
          <w:sz w:val="24"/>
          <w:szCs w:val="24"/>
        </w:rPr>
        <w:t>he</w:t>
      </w:r>
      <w:proofErr w:type="spellEnd"/>
      <w:r>
        <w:rPr>
          <w:sz w:val="24"/>
          <w:szCs w:val="24"/>
        </w:rPr>
        <w:t xml:space="preserve"> researche</w:t>
      </w:r>
      <w:sdt>
        <w:sdtPr>
          <w:tag w:val="goog_rdk_48"/>
          <w:id w:val="-1321496626"/>
        </w:sdtPr>
        <w:sdtEndPr/>
        <w:sdtContent>
          <w:ins w:id="34" w:author="אירינה רבייב" w:date="2020-10-24T17:01:00Z">
            <w:r>
              <w:rPr>
                <w:sz w:val="24"/>
                <w:szCs w:val="24"/>
              </w:rPr>
              <w:t>r</w:t>
            </w:r>
          </w:ins>
        </w:sdtContent>
      </w:sdt>
      <w:r>
        <w:rPr>
          <w:sz w:val="24"/>
          <w:szCs w:val="24"/>
        </w:rPr>
        <w:t xml:space="preserve">s showed </w:t>
      </w:r>
      <w:sdt>
        <w:sdtPr>
          <w:tag w:val="goog_rdk_49"/>
          <w:id w:val="912744395"/>
        </w:sdtPr>
        <w:sdtEndPr/>
        <w:sdtContent>
          <w:ins w:id="35" w:author="אירינה רבייב" w:date="2020-10-24T17:01:00Z">
            <w:r>
              <w:rPr>
                <w:sz w:val="24"/>
                <w:szCs w:val="24"/>
              </w:rPr>
              <w:t xml:space="preserve">that </w:t>
            </w:r>
          </w:ins>
        </w:sdtContent>
      </w:sdt>
      <w:r>
        <w:rPr>
          <w:sz w:val="24"/>
          <w:szCs w:val="24"/>
        </w:rPr>
        <w:t xml:space="preserve">it is possible to generate readable fonts using neural network approach. They observed that font style can only be transferable if style images contain multiple characters. Also, the researchers managed to transfer a non-font style to sources like icons and graphs. In addition, they found that if the difference between source and style is large the result characters will be illegible. Some of their results are </w:t>
      </w:r>
      <w:sdt>
        <w:sdtPr>
          <w:tag w:val="goog_rdk_50"/>
          <w:id w:val="933104060"/>
        </w:sdtPr>
        <w:sdtEndPr/>
        <w:sdtContent>
          <w:ins w:id="36" w:author="אירינה רבייב" w:date="2020-10-24T17:01:00Z">
            <w:r>
              <w:rPr>
                <w:sz w:val="24"/>
                <w:szCs w:val="24"/>
              </w:rPr>
              <w:t>illustrated</w:t>
            </w:r>
          </w:ins>
        </w:sdtContent>
      </w:sdt>
      <w:sdt>
        <w:sdtPr>
          <w:tag w:val="goog_rdk_51"/>
          <w:id w:val="-1085530953"/>
        </w:sdtPr>
        <w:sdtEndPr/>
        <w:sdtContent>
          <w:del w:id="37" w:author="אירינה רבייב" w:date="2020-10-24T17:01:00Z">
            <w:r>
              <w:rPr>
                <w:sz w:val="24"/>
                <w:szCs w:val="24"/>
              </w:rPr>
              <w:delText>visible</w:delText>
            </w:r>
          </w:del>
        </w:sdtContent>
      </w:sdt>
      <w:r>
        <w:rPr>
          <w:sz w:val="24"/>
          <w:szCs w:val="24"/>
        </w:rPr>
        <w:t xml:space="preserve"> in Figure 3.</w:t>
      </w:r>
    </w:p>
    <w:p w14:paraId="0000000D" w14:textId="77777777" w:rsidR="000C757E" w:rsidRDefault="007C3C13">
      <w:pPr>
        <w:jc w:val="center"/>
      </w:pPr>
      <w:r>
        <w:rPr>
          <w:noProof/>
          <w:sz w:val="24"/>
          <w:szCs w:val="24"/>
        </w:rPr>
        <w:lastRenderedPageBreak/>
        <w:drawing>
          <wp:inline distT="0" distB="0" distL="0" distR="0" wp14:anchorId="09CA192E" wp14:editId="2934A1B9">
            <wp:extent cx="5731510" cy="205486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31510" cy="2054860"/>
                    </a:xfrm>
                    <a:prstGeom prst="rect">
                      <a:avLst/>
                    </a:prstGeom>
                    <a:ln/>
                  </pic:spPr>
                </pic:pic>
              </a:graphicData>
            </a:graphic>
          </wp:inline>
        </w:drawing>
      </w:r>
    </w:p>
    <w:p w14:paraId="0000000E" w14:textId="77777777" w:rsidR="000C757E" w:rsidRDefault="007C3C13">
      <w:pPr>
        <w:jc w:val="center"/>
      </w:pPr>
      <w:r>
        <w:t>Figure 3 – Taken from “Neural Font Style Transfer”. The Figure shows the results of transferring style to content image from English content and foreign languages.</w:t>
      </w:r>
    </w:p>
    <w:p w14:paraId="0000000F" w14:textId="77777777" w:rsidR="000C757E" w:rsidRDefault="007C3C13">
      <w:pPr>
        <w:rPr>
          <w:sz w:val="24"/>
          <w:szCs w:val="24"/>
        </w:rPr>
      </w:pPr>
      <w:r>
        <w:rPr>
          <w:b/>
          <w:sz w:val="28"/>
          <w:szCs w:val="28"/>
        </w:rPr>
        <w:t xml:space="preserve">    </w:t>
      </w:r>
      <w:sdt>
        <w:sdtPr>
          <w:tag w:val="goog_rdk_52"/>
          <w:id w:val="-573904543"/>
        </w:sdtPr>
        <w:sdtEndPr/>
        <w:sdtContent>
          <w:ins w:id="38" w:author="אירינה רבייב" w:date="2020-10-24T17:03:00Z">
            <w:r>
              <w:rPr>
                <w:b/>
                <w:sz w:val="28"/>
                <w:szCs w:val="28"/>
              </w:rPr>
              <w:t xml:space="preserve">The works </w:t>
            </w:r>
          </w:ins>
        </w:sdtContent>
      </w:sdt>
      <w:sdt>
        <w:sdtPr>
          <w:tag w:val="goog_rdk_53"/>
          <w:id w:val="-1957706928"/>
        </w:sdtPr>
        <w:sdtEndPr/>
        <w:sdtContent>
          <w:del w:id="39" w:author="אירינה רבייב" w:date="2020-10-24T17:03:00Z">
            <w:r>
              <w:rPr>
                <w:sz w:val="24"/>
                <w:szCs w:val="24"/>
              </w:rPr>
              <w:delText>In the papers of</w:delText>
            </w:r>
          </w:del>
        </w:sdtContent>
      </w:sdt>
      <w:r>
        <w:rPr>
          <w:sz w:val="24"/>
          <w:szCs w:val="24"/>
        </w:rPr>
        <w:t xml:space="preserve"> Ter-</w:t>
      </w:r>
      <w:proofErr w:type="spellStart"/>
      <w:r>
        <w:rPr>
          <w:sz w:val="24"/>
          <w:szCs w:val="24"/>
        </w:rPr>
        <w:t>Sarkisov</w:t>
      </w:r>
      <w:proofErr w:type="spellEnd"/>
      <w:r>
        <w:rPr>
          <w:sz w:val="24"/>
          <w:szCs w:val="24"/>
        </w:rPr>
        <w:t xml:space="preserve"> [8] and </w:t>
      </w:r>
      <w:proofErr w:type="spellStart"/>
      <w:r>
        <w:rPr>
          <w:sz w:val="24"/>
          <w:szCs w:val="24"/>
        </w:rPr>
        <w:t>Atarsaikhan</w:t>
      </w:r>
      <w:proofErr w:type="spellEnd"/>
      <w:r>
        <w:rPr>
          <w:sz w:val="24"/>
          <w:szCs w:val="24"/>
        </w:rPr>
        <w:t xml:space="preserve"> et.al. </w:t>
      </w:r>
      <w:sdt>
        <w:sdtPr>
          <w:tag w:val="goog_rdk_54"/>
          <w:id w:val="942427606"/>
        </w:sdtPr>
        <w:sdtEndPr/>
        <w:sdtContent>
          <w:del w:id="40" w:author="אירינה רבייב" w:date="2020-10-24T17:02:00Z">
            <w:r>
              <w:rPr>
                <w:sz w:val="24"/>
                <w:szCs w:val="24"/>
              </w:rPr>
              <w:delText xml:space="preserve">paper </w:delText>
            </w:r>
          </w:del>
        </w:sdtContent>
      </w:sdt>
      <w:r>
        <w:rPr>
          <w:sz w:val="24"/>
          <w:szCs w:val="24"/>
        </w:rPr>
        <w:t xml:space="preserve">[9] </w:t>
      </w:r>
      <w:sdt>
        <w:sdtPr>
          <w:tag w:val="goog_rdk_55"/>
          <w:id w:val="1676450538"/>
        </w:sdtPr>
        <w:sdtEndPr/>
        <w:sdtContent>
          <w:ins w:id="41" w:author="אירינה רבייב" w:date="2020-10-24T17:03:00Z">
            <w:r>
              <w:rPr>
                <w:sz w:val="24"/>
                <w:szCs w:val="24"/>
              </w:rPr>
              <w:t>study the style transfer</w:t>
            </w:r>
          </w:ins>
        </w:sdtContent>
      </w:sdt>
      <w:sdt>
        <w:sdtPr>
          <w:tag w:val="goog_rdk_56"/>
          <w:id w:val="1482267738"/>
        </w:sdtPr>
        <w:sdtEndPr/>
        <w:sdtContent>
          <w:del w:id="42" w:author="אירינה רבייב" w:date="2020-10-24T17:03:00Z">
            <w:r>
              <w:rPr>
                <w:sz w:val="24"/>
                <w:szCs w:val="24"/>
              </w:rPr>
              <w:delText>they only use</w:delText>
            </w:r>
          </w:del>
        </w:sdtContent>
      </w:sdt>
      <w:r>
        <w:rPr>
          <w:sz w:val="24"/>
          <w:szCs w:val="24"/>
        </w:rPr>
        <w:t xml:space="preserve"> </w:t>
      </w:r>
      <w:sdt>
        <w:sdtPr>
          <w:tag w:val="goog_rdk_57"/>
          <w:id w:val="1986207636"/>
        </w:sdtPr>
        <w:sdtEndPr/>
        <w:sdtContent>
          <w:ins w:id="43" w:author="אירינה רבייב" w:date="2020-10-24T17:03:00Z">
            <w:r>
              <w:rPr>
                <w:sz w:val="24"/>
                <w:szCs w:val="24"/>
              </w:rPr>
              <w:t xml:space="preserve">on isolated </w:t>
            </w:r>
          </w:ins>
        </w:sdtContent>
      </w:sdt>
      <w:r>
        <w:rPr>
          <w:sz w:val="24"/>
          <w:szCs w:val="24"/>
        </w:rPr>
        <w:t xml:space="preserve">words and letters and not full sentences or </w:t>
      </w:r>
      <w:proofErr w:type="spellStart"/>
      <w:r>
        <w:rPr>
          <w:sz w:val="24"/>
          <w:szCs w:val="24"/>
        </w:rPr>
        <w:t>documents</w:t>
      </w:r>
      <w:sdt>
        <w:sdtPr>
          <w:tag w:val="goog_rdk_58"/>
          <w:id w:val="-1313634026"/>
        </w:sdtPr>
        <w:sdtEndPr/>
        <w:sdtContent>
          <w:ins w:id="44" w:author="אירינה רבייב" w:date="2020-10-24T17:03:00Z">
            <w:r>
              <w:rPr>
                <w:sz w:val="24"/>
                <w:szCs w:val="24"/>
              </w:rPr>
              <w:t>.</w:t>
            </w:r>
          </w:ins>
        </w:sdtContent>
      </w:sdt>
      <w:sdt>
        <w:sdtPr>
          <w:tag w:val="goog_rdk_59"/>
          <w:id w:val="1835034487"/>
        </w:sdtPr>
        <w:sdtEndPr/>
        <w:sdtContent>
          <w:del w:id="45" w:author="אירינה רבייב" w:date="2020-10-24T17:03:00Z">
            <w:r>
              <w:rPr>
                <w:sz w:val="24"/>
                <w:szCs w:val="24"/>
              </w:rPr>
              <w:delText xml:space="preserve"> </w:delText>
            </w:r>
          </w:del>
        </w:sdtContent>
      </w:sdt>
      <w:sdt>
        <w:sdtPr>
          <w:tag w:val="goog_rdk_60"/>
          <w:id w:val="-1785110008"/>
        </w:sdtPr>
        <w:sdtEndPr/>
        <w:sdtContent>
          <w:ins w:id="46" w:author="אירינה רבייב" w:date="2020-10-24T17:03:00Z">
            <w:r>
              <w:rPr>
                <w:sz w:val="24"/>
                <w:szCs w:val="24"/>
              </w:rPr>
              <w:t>I</w:t>
            </w:r>
          </w:ins>
        </w:sdtContent>
      </w:sdt>
      <w:r>
        <w:rPr>
          <w:sz w:val="24"/>
          <w:szCs w:val="24"/>
        </w:rPr>
        <w:t>in</w:t>
      </w:r>
      <w:proofErr w:type="spellEnd"/>
      <w:r>
        <w:rPr>
          <w:sz w:val="24"/>
          <w:szCs w:val="24"/>
        </w:rPr>
        <w:t xml:space="preserve"> addition</w:t>
      </w:r>
      <w:sdt>
        <w:sdtPr>
          <w:tag w:val="goog_rdk_61"/>
          <w:id w:val="879833933"/>
        </w:sdtPr>
        <w:sdtEndPr/>
        <w:sdtContent>
          <w:ins w:id="47" w:author="אירינה רבייב" w:date="2020-10-24T17:03:00Z">
            <w:r>
              <w:rPr>
                <w:sz w:val="24"/>
                <w:szCs w:val="24"/>
              </w:rPr>
              <w:t>,</w:t>
            </w:r>
          </w:ins>
        </w:sdtContent>
      </w:sdt>
      <w:r>
        <w:rPr>
          <w:sz w:val="24"/>
          <w:szCs w:val="24"/>
        </w:rPr>
        <w:t xml:space="preserve"> they </w:t>
      </w:r>
      <w:sdt>
        <w:sdtPr>
          <w:tag w:val="goog_rdk_62"/>
          <w:id w:val="1584178596"/>
        </w:sdtPr>
        <w:sdtEndPr/>
        <w:sdtContent>
          <w:ins w:id="48" w:author="אירינה רבייב" w:date="2020-10-24T17:04:00Z">
            <w:r>
              <w:rPr>
                <w:sz w:val="24"/>
                <w:szCs w:val="24"/>
              </w:rPr>
              <w:t>focus on</w:t>
            </w:r>
          </w:ins>
        </w:sdtContent>
      </w:sdt>
      <w:sdt>
        <w:sdtPr>
          <w:tag w:val="goog_rdk_63"/>
          <w:id w:val="-507753930"/>
        </w:sdtPr>
        <w:sdtEndPr/>
        <w:sdtContent>
          <w:del w:id="49" w:author="אירינה רבייב" w:date="2020-10-24T17:04:00Z">
            <w:r>
              <w:rPr>
                <w:sz w:val="24"/>
                <w:szCs w:val="24"/>
              </w:rPr>
              <w:delText>care more about the</w:delText>
            </w:r>
          </w:del>
        </w:sdtContent>
      </w:sdt>
      <w:r>
        <w:rPr>
          <w:sz w:val="24"/>
          <w:szCs w:val="24"/>
        </w:rPr>
        <w:t xml:space="preserve"> font transformation and not the background and paper style that is very important </w:t>
      </w:r>
      <w:sdt>
        <w:sdtPr>
          <w:tag w:val="goog_rdk_64"/>
          <w:id w:val="1153557620"/>
        </w:sdtPr>
        <w:sdtEndPr/>
        <w:sdtContent>
          <w:ins w:id="50" w:author="אירינה רבייב" w:date="2020-10-24T17:04:00Z">
            <w:r>
              <w:rPr>
                <w:sz w:val="24"/>
                <w:szCs w:val="24"/>
              </w:rPr>
              <w:t xml:space="preserve">in the field of </w:t>
            </w:r>
          </w:ins>
        </w:sdtContent>
      </w:sdt>
      <w:sdt>
        <w:sdtPr>
          <w:tag w:val="goog_rdk_65"/>
          <w:id w:val="-1770849204"/>
        </w:sdtPr>
        <w:sdtEndPr/>
        <w:sdtContent>
          <w:del w:id="51" w:author="אירינה רבייב" w:date="2020-10-24T17:04:00Z">
            <w:r>
              <w:rPr>
                <w:sz w:val="24"/>
                <w:szCs w:val="24"/>
              </w:rPr>
              <w:delText>to</w:delText>
            </w:r>
          </w:del>
        </w:sdtContent>
      </w:sdt>
      <w:r>
        <w:rPr>
          <w:sz w:val="24"/>
          <w:szCs w:val="24"/>
        </w:rPr>
        <w:t xml:space="preserve"> historical documents. In the paper of Gomez et.al. [11]</w:t>
      </w:r>
      <w:sdt>
        <w:sdtPr>
          <w:tag w:val="goog_rdk_66"/>
          <w:id w:val="1783454963"/>
        </w:sdtPr>
        <w:sdtEndPr/>
        <w:sdtContent>
          <w:ins w:id="52" w:author="אירינה רבייב" w:date="2020-10-24T17:04:00Z">
            <w:r>
              <w:rPr>
                <w:sz w:val="24"/>
                <w:szCs w:val="24"/>
              </w:rPr>
              <w:t>,</w:t>
            </w:r>
          </w:ins>
        </w:sdtContent>
      </w:sdt>
      <w:r>
        <w:rPr>
          <w:sz w:val="24"/>
          <w:szCs w:val="24"/>
        </w:rPr>
        <w:t xml:space="preserve"> the researchers suggest a new architecture that learns the features that encode a certain text style and can transfer them to other text instances while preserving their content. In addition, they built a model that transfers style to only desired image pixels. The researchers used a VGG16 model for style transfer and two different models for selective style transfer (transfer style to only desired image pixels).</w:t>
      </w:r>
      <w:sdt>
        <w:sdtPr>
          <w:tag w:val="goog_rdk_67"/>
          <w:id w:val="860783993"/>
        </w:sdtPr>
        <w:sdtEndPr/>
        <w:sdtContent>
          <w:ins w:id="53" w:author="אירינה רבייב" w:date="2020-10-24T17:05:00Z">
            <w:r>
              <w:rPr>
                <w:sz w:val="24"/>
                <w:szCs w:val="24"/>
              </w:rPr>
              <w:t xml:space="preserve"> </w:t>
            </w:r>
          </w:ins>
        </w:sdtContent>
      </w:sdt>
      <w:sdt>
        <w:sdtPr>
          <w:tag w:val="goog_rdk_68"/>
          <w:id w:val="-911000457"/>
        </w:sdtPr>
        <w:sdtEndPr/>
        <w:sdtContent>
          <w:del w:id="54" w:author="אירינה רבייב" w:date="2020-10-24T17:05:00Z">
            <w:r>
              <w:rPr>
                <w:sz w:val="24"/>
                <w:szCs w:val="24"/>
              </w:rPr>
              <w:br/>
            </w:r>
          </w:del>
        </w:sdtContent>
      </w:sdt>
      <w:r>
        <w:rPr>
          <w:sz w:val="24"/>
          <w:szCs w:val="24"/>
        </w:rPr>
        <w:t>They found</w:t>
      </w:r>
      <w:r>
        <w:rPr>
          <w:color w:val="FF0000"/>
          <w:sz w:val="24"/>
          <w:szCs w:val="24"/>
        </w:rPr>
        <w:t xml:space="preserve"> </w:t>
      </w:r>
      <w:r>
        <w:rPr>
          <w:sz w:val="24"/>
          <w:szCs w:val="24"/>
        </w:rPr>
        <w:t xml:space="preserve">out that </w:t>
      </w:r>
      <w:sdt>
        <w:sdtPr>
          <w:tag w:val="goog_rdk_69"/>
          <w:id w:val="-377167261"/>
        </w:sdtPr>
        <w:sdtEndPr/>
        <w:sdtContent>
          <w:proofErr w:type="spellStart"/>
          <w:ins w:id="55" w:author="אירינה רבייב" w:date="2020-10-24T17:05:00Z">
            <w:r>
              <w:rPr>
                <w:sz w:val="24"/>
                <w:szCs w:val="24"/>
              </w:rPr>
              <w:t>the</w:t>
            </w:r>
          </w:ins>
        </w:sdtContent>
      </w:sdt>
      <w:sdt>
        <w:sdtPr>
          <w:tag w:val="goog_rdk_70"/>
          <w:id w:val="1358169626"/>
        </w:sdtPr>
        <w:sdtEndPr/>
        <w:sdtContent>
          <w:del w:id="56" w:author="אירינה רבייב" w:date="2020-10-24T17:05:00Z">
            <w:r>
              <w:rPr>
                <w:sz w:val="24"/>
                <w:szCs w:val="24"/>
              </w:rPr>
              <w:delText xml:space="preserve">a </w:delText>
            </w:r>
          </w:del>
        </w:sdtContent>
      </w:sdt>
      <w:r>
        <w:rPr>
          <w:sz w:val="24"/>
          <w:szCs w:val="24"/>
        </w:rPr>
        <w:t>style</w:t>
      </w:r>
      <w:proofErr w:type="spellEnd"/>
      <w:r>
        <w:rPr>
          <w:sz w:val="24"/>
          <w:szCs w:val="24"/>
        </w:rPr>
        <w:t xml:space="preserve"> transfer model is able to learn text styles as the characters shapes, line style, and colors, and to transfer it to an input text preserving the original characters. Some of their results shown in Figures 4 </w:t>
      </w:r>
      <w:sdt>
        <w:sdtPr>
          <w:tag w:val="goog_rdk_71"/>
          <w:id w:val="1808586217"/>
        </w:sdtPr>
        <w:sdtEndPr/>
        <w:sdtContent>
          <w:ins w:id="57" w:author="אירינה רבייב" w:date="2020-10-24T17:05:00Z">
            <w:r>
              <w:rPr>
                <w:sz w:val="24"/>
                <w:szCs w:val="24"/>
              </w:rPr>
              <w:t>and</w:t>
            </w:r>
          </w:ins>
        </w:sdtContent>
      </w:sdt>
      <w:sdt>
        <w:sdtPr>
          <w:tag w:val="goog_rdk_72"/>
          <w:id w:val="-1250884338"/>
        </w:sdtPr>
        <w:sdtEndPr/>
        <w:sdtContent>
          <w:del w:id="58" w:author="אירינה רבייב" w:date="2020-10-24T17:05:00Z">
            <w:r>
              <w:rPr>
                <w:sz w:val="24"/>
                <w:szCs w:val="24"/>
              </w:rPr>
              <w:delText>&amp;</w:delText>
            </w:r>
          </w:del>
        </w:sdtContent>
      </w:sdt>
      <w:r>
        <w:rPr>
          <w:sz w:val="24"/>
          <w:szCs w:val="24"/>
        </w:rPr>
        <w:t xml:space="preserve"> 5.</w:t>
      </w:r>
    </w:p>
    <w:p w14:paraId="00000010" w14:textId="77777777" w:rsidR="000C757E" w:rsidRDefault="007C3C13">
      <w:pPr>
        <w:rPr>
          <w:sz w:val="24"/>
          <w:szCs w:val="24"/>
        </w:rPr>
      </w:pPr>
      <w:r>
        <w:rPr>
          <w:noProof/>
        </w:rPr>
        <w:drawing>
          <wp:inline distT="0" distB="0" distL="0" distR="0" wp14:anchorId="632D0FE5" wp14:editId="52C7AE4A">
            <wp:extent cx="5274310" cy="2321560"/>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274310" cy="2321560"/>
                    </a:xfrm>
                    <a:prstGeom prst="rect">
                      <a:avLst/>
                    </a:prstGeom>
                    <a:ln/>
                  </pic:spPr>
                </pic:pic>
              </a:graphicData>
            </a:graphic>
          </wp:inline>
        </w:drawing>
      </w:r>
    </w:p>
    <w:p w14:paraId="00000011" w14:textId="77777777" w:rsidR="000C757E" w:rsidRDefault="007C3C13">
      <w:pPr>
        <w:jc w:val="center"/>
      </w:pPr>
      <w:r>
        <w:t>Figure 4 – Taken from “Selective Style Transfer for Text”. The Figure shows the result of their model to transfer content with given style.</w:t>
      </w:r>
    </w:p>
    <w:p w14:paraId="00000012" w14:textId="77777777" w:rsidR="000C757E" w:rsidRDefault="007C3C13">
      <w:pPr>
        <w:rPr>
          <w:sz w:val="24"/>
          <w:szCs w:val="24"/>
        </w:rPr>
      </w:pPr>
      <w:r>
        <w:rPr>
          <w:noProof/>
        </w:rPr>
        <w:lastRenderedPageBreak/>
        <w:drawing>
          <wp:inline distT="0" distB="0" distL="0" distR="0" wp14:anchorId="51762E83" wp14:editId="3DE34B6E">
            <wp:extent cx="5274310" cy="2305050"/>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274310" cy="2305050"/>
                    </a:xfrm>
                    <a:prstGeom prst="rect">
                      <a:avLst/>
                    </a:prstGeom>
                    <a:ln/>
                  </pic:spPr>
                </pic:pic>
              </a:graphicData>
            </a:graphic>
          </wp:inline>
        </w:drawing>
      </w:r>
    </w:p>
    <w:p w14:paraId="00000013" w14:textId="77777777" w:rsidR="000C757E" w:rsidRDefault="007C3C13">
      <w:pPr>
        <w:jc w:val="center"/>
      </w:pPr>
      <w:r>
        <w:t>Figure 5 – Taken from “Selective Style Transfer for Text”. The Figure shows the result of their model to transfer content with given style.</w:t>
      </w:r>
    </w:p>
    <w:p w14:paraId="00000014" w14:textId="77777777" w:rsidR="000C757E" w:rsidRDefault="007C3C13">
      <w:pPr>
        <w:rPr>
          <w:sz w:val="24"/>
          <w:szCs w:val="24"/>
        </w:rPr>
      </w:pPr>
      <w:r>
        <w:rPr>
          <w:b/>
          <w:sz w:val="28"/>
          <w:szCs w:val="28"/>
        </w:rPr>
        <w:t xml:space="preserve">    </w:t>
      </w:r>
      <w:r>
        <w:rPr>
          <w:sz w:val="24"/>
          <w:szCs w:val="24"/>
        </w:rPr>
        <w:t>Some</w:t>
      </w:r>
      <w:r>
        <w:rPr>
          <w:b/>
          <w:sz w:val="24"/>
          <w:szCs w:val="24"/>
        </w:rPr>
        <w:t xml:space="preserve"> </w:t>
      </w:r>
      <w:r>
        <w:rPr>
          <w:sz w:val="24"/>
          <w:szCs w:val="24"/>
        </w:rPr>
        <w:t>researchers combined the original model architecture with VGG19 with other techniques, like in the paper of Guan et.al. [5]. The</w:t>
      </w:r>
      <w:sdt>
        <w:sdtPr>
          <w:tag w:val="goog_rdk_73"/>
          <w:id w:val="870804942"/>
        </w:sdtPr>
        <w:sdtEndPr/>
        <w:sdtContent>
          <w:ins w:id="59" w:author="אירינה רבייב" w:date="2020-10-24T17:06:00Z">
            <w:r>
              <w:rPr>
                <w:sz w:val="24"/>
                <w:szCs w:val="24"/>
              </w:rPr>
              <w:t xml:space="preserve"> work</w:t>
            </w:r>
          </w:ins>
        </w:sdtContent>
      </w:sdt>
      <w:r>
        <w:rPr>
          <w:sz w:val="24"/>
          <w:szCs w:val="24"/>
        </w:rPr>
        <w:t xml:space="preserve"> </w:t>
      </w:r>
      <w:sdt>
        <w:sdtPr>
          <w:tag w:val="goog_rdk_74"/>
          <w:id w:val="-712571776"/>
        </w:sdtPr>
        <w:sdtEndPr/>
        <w:sdtContent>
          <w:del w:id="60" w:author="אירינה רבייב" w:date="2020-10-24T17:06:00Z">
            <w:r>
              <w:rPr>
                <w:sz w:val="24"/>
                <w:szCs w:val="24"/>
              </w:rPr>
              <w:delText xml:space="preserve">researchers </w:delText>
            </w:r>
          </w:del>
        </w:sdtContent>
      </w:sdt>
      <w:r>
        <w:rPr>
          <w:sz w:val="24"/>
          <w:szCs w:val="24"/>
        </w:rPr>
        <w:t>propose</w:t>
      </w:r>
      <w:sdt>
        <w:sdtPr>
          <w:tag w:val="goog_rdk_75"/>
          <w:id w:val="-340777129"/>
        </w:sdtPr>
        <w:sdtEndPr/>
        <w:sdtContent>
          <w:ins w:id="61" w:author="אירינה רבייב" w:date="2020-10-24T17:06:00Z">
            <w:r>
              <w:rPr>
                <w:sz w:val="24"/>
                <w:szCs w:val="24"/>
              </w:rPr>
              <w:t>s</w:t>
            </w:r>
          </w:ins>
        </w:sdtContent>
      </w:sdt>
      <w:r>
        <w:rPr>
          <w:sz w:val="24"/>
          <w:szCs w:val="24"/>
        </w:rPr>
        <w:t xml:space="preserve"> a style conditioned generative adversarial network (SC-GAN). This network is used to transfer the styles of real handwriting images to skeleton images extracted from handwriting samples to generate photo-realistic text line images. In th</w:t>
      </w:r>
      <w:sdt>
        <w:sdtPr>
          <w:tag w:val="goog_rdk_76"/>
          <w:id w:val="-2022316735"/>
        </w:sdtPr>
        <w:sdtEndPr/>
        <w:sdtContent>
          <w:ins w:id="62" w:author="אירינה רבייב" w:date="2020-10-24T17:06:00Z">
            <w:r>
              <w:rPr>
                <w:sz w:val="24"/>
                <w:szCs w:val="24"/>
              </w:rPr>
              <w:t>eir</w:t>
            </w:r>
          </w:ins>
        </w:sdtContent>
      </w:sdt>
      <w:sdt>
        <w:sdtPr>
          <w:tag w:val="goog_rdk_77"/>
          <w:id w:val="1360084496"/>
        </w:sdtPr>
        <w:sdtEndPr/>
        <w:sdtContent>
          <w:del w:id="63" w:author="אירינה רבייב" w:date="2020-10-24T17:06:00Z">
            <w:r>
              <w:rPr>
                <w:sz w:val="24"/>
                <w:szCs w:val="24"/>
              </w:rPr>
              <w:delText>is</w:delText>
            </w:r>
          </w:del>
        </w:sdtContent>
      </w:sdt>
      <w:r>
        <w:rPr>
          <w:sz w:val="24"/>
          <w:szCs w:val="24"/>
        </w:rPr>
        <w:t xml:space="preserve"> paper the researchers used a VGG19 model to extract content and style from given images. First, given a content image they create a skeleton image. Then the skeleton and style image are given to a VGG19 model and combined after that by a generator that uses </w:t>
      </w:r>
      <w:proofErr w:type="spellStart"/>
      <w:r>
        <w:rPr>
          <w:sz w:val="24"/>
          <w:szCs w:val="24"/>
        </w:rPr>
        <w:t>AdaIN</w:t>
      </w:r>
      <w:proofErr w:type="spellEnd"/>
      <w:r>
        <w:rPr>
          <w:sz w:val="24"/>
          <w:szCs w:val="24"/>
        </w:rPr>
        <w:t xml:space="preserve"> and a discriminator GAN model. In this paper the researchers showed that they can create synthetic images, whose styles look quite similar with the corresponding style images. Some of their results are </w:t>
      </w:r>
      <w:sdt>
        <w:sdtPr>
          <w:tag w:val="goog_rdk_78"/>
          <w:id w:val="961766912"/>
        </w:sdtPr>
        <w:sdtEndPr/>
        <w:sdtContent>
          <w:ins w:id="64" w:author="אירינה רבייב" w:date="2020-10-24T17:07:00Z">
            <w:r>
              <w:rPr>
                <w:sz w:val="24"/>
                <w:szCs w:val="24"/>
              </w:rPr>
              <w:t>presented</w:t>
            </w:r>
          </w:ins>
        </w:sdtContent>
      </w:sdt>
      <w:sdt>
        <w:sdtPr>
          <w:tag w:val="goog_rdk_79"/>
          <w:id w:val="1851978524"/>
        </w:sdtPr>
        <w:sdtEndPr/>
        <w:sdtContent>
          <w:del w:id="65" w:author="אירינה רבייב" w:date="2020-10-24T17:07:00Z">
            <w:r>
              <w:rPr>
                <w:sz w:val="24"/>
                <w:szCs w:val="24"/>
              </w:rPr>
              <w:delText>visible</w:delText>
            </w:r>
          </w:del>
        </w:sdtContent>
      </w:sdt>
      <w:r>
        <w:rPr>
          <w:sz w:val="24"/>
          <w:szCs w:val="24"/>
        </w:rPr>
        <w:t xml:space="preserve"> in Figure 6.</w:t>
      </w:r>
    </w:p>
    <w:p w14:paraId="00000015" w14:textId="77777777" w:rsidR="000C757E" w:rsidRDefault="007C3C13">
      <w:pPr>
        <w:jc w:val="center"/>
      </w:pPr>
      <w:r>
        <w:rPr>
          <w:noProof/>
        </w:rPr>
        <w:drawing>
          <wp:inline distT="0" distB="0" distL="0" distR="0" wp14:anchorId="53D18DC1" wp14:editId="29381A4E">
            <wp:extent cx="5121084" cy="2682472"/>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121084" cy="2682472"/>
                    </a:xfrm>
                    <a:prstGeom prst="rect">
                      <a:avLst/>
                    </a:prstGeom>
                    <a:ln/>
                  </pic:spPr>
                </pic:pic>
              </a:graphicData>
            </a:graphic>
          </wp:inline>
        </w:drawing>
      </w:r>
    </w:p>
    <w:p w14:paraId="00000016" w14:textId="77777777" w:rsidR="000C757E" w:rsidRDefault="007C3C13">
      <w:pPr>
        <w:jc w:val="center"/>
      </w:pPr>
      <w:r>
        <w:t>Figure 6 – Taken from "Improving Handwritten OCR with Augmented Text Line Images Synthesized from Online Handwriting Samples by Style-Conditioned GAN". The Figure shows the results of transferring style to skeleton image.</w:t>
      </w:r>
    </w:p>
    <w:p w14:paraId="00000017" w14:textId="77777777" w:rsidR="000C757E" w:rsidRDefault="007C3C13">
      <w:pPr>
        <w:rPr>
          <w:sz w:val="24"/>
          <w:szCs w:val="24"/>
        </w:rPr>
      </w:pPr>
      <w:r>
        <w:rPr>
          <w:b/>
          <w:sz w:val="28"/>
          <w:szCs w:val="28"/>
        </w:rPr>
        <w:lastRenderedPageBreak/>
        <w:t xml:space="preserve">    </w:t>
      </w:r>
      <w:r>
        <w:rPr>
          <w:sz w:val="24"/>
          <w:szCs w:val="24"/>
        </w:rPr>
        <w:t>Another</w:t>
      </w:r>
      <w:r>
        <w:rPr>
          <w:b/>
          <w:sz w:val="24"/>
          <w:szCs w:val="24"/>
        </w:rPr>
        <w:t xml:space="preserve"> </w:t>
      </w:r>
      <w:r>
        <w:rPr>
          <w:sz w:val="24"/>
          <w:szCs w:val="24"/>
        </w:rPr>
        <w:t xml:space="preserve">example is the paper of Kang  et.al. [4]. The researchers suggest a generator aimed at transferring writing style features from one sample to another in an image-to-image translation approach. </w:t>
      </w:r>
      <w:sdt>
        <w:sdtPr>
          <w:tag w:val="goog_rdk_80"/>
          <w:id w:val="-228621154"/>
        </w:sdtPr>
        <w:sdtEndPr/>
        <w:sdtContent>
          <w:del w:id="66" w:author="אירינה רבייב" w:date="2020-10-24T17:07:00Z">
            <w:r>
              <w:rPr>
                <w:sz w:val="24"/>
                <w:szCs w:val="24"/>
              </w:rPr>
              <w:br/>
            </w:r>
          </w:del>
        </w:sdtContent>
      </w:sdt>
      <w:r>
        <w:rPr>
          <w:sz w:val="24"/>
          <w:szCs w:val="24"/>
        </w:rPr>
        <w:t>Given a pair of handwritten word images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oMath>
      <w:r>
        <w:rPr>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j</m:t>
            </m:r>
          </m:sub>
        </m:sSub>
      </m:oMath>
      <w:r>
        <w:rPr>
          <w:sz w:val="24"/>
          <w:szCs w:val="24"/>
        </w:rPr>
        <w:t>), the proposed module extracts content and style using the VGG19 model</w:t>
      </w:r>
      <w:sdt>
        <w:sdtPr>
          <w:tag w:val="goog_rdk_81"/>
          <w:id w:val="-2039802615"/>
        </w:sdtPr>
        <w:sdtEndPr/>
        <w:sdtContent>
          <w:ins w:id="67" w:author="אירינה רבייב" w:date="2020-10-24T17:08:00Z">
            <w:r>
              <w:rPr>
                <w:sz w:val="24"/>
                <w:szCs w:val="24"/>
              </w:rPr>
              <w:t>,</w:t>
            </w:r>
          </w:ins>
        </w:sdtContent>
      </w:sdt>
      <w:r>
        <w:rPr>
          <w:sz w:val="24"/>
          <w:szCs w:val="24"/>
        </w:rPr>
        <w:t xml:space="preserve"> and then combined by another model to generate a new handwritten word image. </w:t>
      </w:r>
      <w:sdt>
        <w:sdtPr>
          <w:tag w:val="goog_rdk_82"/>
          <w:id w:val="1376664524"/>
        </w:sdtPr>
        <w:sdtEndPr/>
        <w:sdtContent>
          <w:commentRangeStart w:id="68"/>
        </w:sdtContent>
      </w:sdt>
      <w:r>
        <w:rPr>
          <w:sz w:val="24"/>
          <w:szCs w:val="24"/>
        </w:rPr>
        <w:t xml:space="preserve">To combine the content and style, instead of using Gram matrix, they used a generator model that consists of two residual blocks with </w:t>
      </w:r>
      <w:proofErr w:type="spellStart"/>
      <w:r>
        <w:rPr>
          <w:sz w:val="24"/>
          <w:szCs w:val="24"/>
        </w:rPr>
        <w:t>AdaIN</w:t>
      </w:r>
      <w:proofErr w:type="spellEnd"/>
      <w:r>
        <w:rPr>
          <w:sz w:val="24"/>
          <w:szCs w:val="24"/>
        </w:rPr>
        <w:t xml:space="preserve"> normalization layers followed by four convolutional modules with nearest neighbor up-sampling, </w:t>
      </w:r>
      <w:sdt>
        <w:sdtPr>
          <w:tag w:val="goog_rdk_83"/>
          <w:id w:val="1351617280"/>
        </w:sdtPr>
        <w:sdtEndPr/>
        <w:sdtContent>
          <w:ins w:id="69" w:author="אירינה רבייב" w:date="2020-10-24T17:10:00Z">
            <w:r>
              <w:rPr>
                <w:sz w:val="24"/>
                <w:szCs w:val="24"/>
              </w:rPr>
              <w:t>and</w:t>
            </w:r>
          </w:ins>
        </w:sdtContent>
      </w:sdt>
      <w:sdt>
        <w:sdtPr>
          <w:tag w:val="goog_rdk_84"/>
          <w:id w:val="942504154"/>
        </w:sdtPr>
        <w:sdtEndPr/>
        <w:sdtContent>
          <w:del w:id="70" w:author="אירינה רבייב" w:date="2020-10-24T17:10:00Z">
            <w:r>
              <w:rPr>
                <w:sz w:val="24"/>
                <w:szCs w:val="24"/>
              </w:rPr>
              <w:delText>with</w:delText>
            </w:r>
          </w:del>
        </w:sdtContent>
      </w:sdt>
      <w:r>
        <w:rPr>
          <w:sz w:val="24"/>
          <w:szCs w:val="24"/>
        </w:rPr>
        <w:t xml:space="preserve"> a final tanh activation layer</w:t>
      </w:r>
      <w:commentRangeEnd w:id="68"/>
      <w:r>
        <w:commentReference w:id="68"/>
      </w:r>
      <w:r>
        <w:rPr>
          <w:sz w:val="24"/>
          <w:szCs w:val="24"/>
        </w:rPr>
        <w:t xml:space="preserve">. Some of their results are </w:t>
      </w:r>
      <w:sdt>
        <w:sdtPr>
          <w:tag w:val="goog_rdk_85"/>
          <w:id w:val="1250080796"/>
        </w:sdtPr>
        <w:sdtEndPr/>
        <w:sdtContent>
          <w:ins w:id="71" w:author="אירינה רבייב" w:date="2020-10-24T17:10:00Z">
            <w:r>
              <w:rPr>
                <w:sz w:val="24"/>
                <w:szCs w:val="24"/>
              </w:rPr>
              <w:t>illustrated</w:t>
            </w:r>
          </w:ins>
        </w:sdtContent>
      </w:sdt>
      <w:sdt>
        <w:sdtPr>
          <w:tag w:val="goog_rdk_86"/>
          <w:id w:val="1845122839"/>
        </w:sdtPr>
        <w:sdtEndPr/>
        <w:sdtContent>
          <w:del w:id="72" w:author="אירינה רבייב" w:date="2020-10-24T17:10:00Z">
            <w:r>
              <w:rPr>
                <w:sz w:val="24"/>
                <w:szCs w:val="24"/>
              </w:rPr>
              <w:delText>visible</w:delText>
            </w:r>
          </w:del>
        </w:sdtContent>
      </w:sdt>
      <w:r>
        <w:rPr>
          <w:sz w:val="24"/>
          <w:szCs w:val="24"/>
        </w:rPr>
        <w:t xml:space="preserve"> in Figure 7, </w:t>
      </w:r>
      <w:r>
        <w:rPr>
          <w:sz w:val="24"/>
          <w:szCs w:val="24"/>
        </w:rPr>
        <w:br/>
        <w:t>and as we can see from it</w:t>
      </w:r>
      <w:sdt>
        <w:sdtPr>
          <w:tag w:val="goog_rdk_87"/>
          <w:id w:val="1651790373"/>
        </w:sdtPr>
        <w:sdtEndPr/>
        <w:sdtContent>
          <w:ins w:id="73" w:author="אירינה רבייב" w:date="2020-10-24T17:10:00Z">
            <w:r>
              <w:rPr>
                <w:sz w:val="24"/>
                <w:szCs w:val="24"/>
              </w:rPr>
              <w:t>,</w:t>
            </w:r>
          </w:ins>
        </w:sdtContent>
      </w:sdt>
      <w:r>
        <w:rPr>
          <w:sz w:val="24"/>
          <w:szCs w:val="24"/>
        </w:rPr>
        <w:t xml:space="preserve"> the researchers managed to combine style and content to a new image.</w:t>
      </w:r>
    </w:p>
    <w:p w14:paraId="00000018" w14:textId="77777777" w:rsidR="000C757E" w:rsidRDefault="007C3C13">
      <w:pPr>
        <w:jc w:val="center"/>
      </w:pPr>
      <w:r>
        <w:rPr>
          <w:noProof/>
        </w:rPr>
        <w:drawing>
          <wp:inline distT="0" distB="0" distL="0" distR="0" wp14:anchorId="6855D91B" wp14:editId="4076D88B">
            <wp:extent cx="5721350" cy="263525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21350" cy="2635250"/>
                    </a:xfrm>
                    <a:prstGeom prst="rect">
                      <a:avLst/>
                    </a:prstGeom>
                    <a:ln/>
                  </pic:spPr>
                </pic:pic>
              </a:graphicData>
            </a:graphic>
          </wp:inline>
        </w:drawing>
      </w:r>
    </w:p>
    <w:p w14:paraId="00000019" w14:textId="77777777" w:rsidR="000C757E" w:rsidRDefault="007C3C13">
      <w:pPr>
        <w:jc w:val="center"/>
      </w:pPr>
      <w:r>
        <w:t>Figure 7 – Taken from “Distilling Content from Style for Handwritten Word Recognition”. The Figure shows the results of transferring style to content given style and content image.</w:t>
      </w:r>
    </w:p>
    <w:p w14:paraId="0000001A" w14:textId="77777777" w:rsidR="000C757E" w:rsidRDefault="007C3C13">
      <w:pPr>
        <w:rPr>
          <w:sz w:val="24"/>
          <w:szCs w:val="24"/>
        </w:rPr>
      </w:pPr>
      <w:r>
        <w:rPr>
          <w:sz w:val="24"/>
          <w:szCs w:val="24"/>
        </w:rPr>
        <w:t xml:space="preserve">    </w:t>
      </w:r>
      <w:proofErr w:type="gramStart"/>
      <w:r>
        <w:rPr>
          <w:sz w:val="24"/>
          <w:szCs w:val="24"/>
        </w:rPr>
        <w:t>Similar to</w:t>
      </w:r>
      <w:proofErr w:type="gramEnd"/>
      <w:r>
        <w:rPr>
          <w:sz w:val="24"/>
          <w:szCs w:val="24"/>
        </w:rPr>
        <w:t xml:space="preserve"> Guan et.al. [5] and Kang et.al. [4]</w:t>
      </w:r>
      <w:sdt>
        <w:sdtPr>
          <w:tag w:val="goog_rdk_88"/>
          <w:id w:val="-1298990262"/>
        </w:sdtPr>
        <w:sdtEndPr/>
        <w:sdtContent>
          <w:ins w:id="74" w:author="אירינה רבייב" w:date="2020-10-24T17:10:00Z">
            <w:r>
              <w:rPr>
                <w:sz w:val="24"/>
                <w:szCs w:val="24"/>
              </w:rPr>
              <w:t>, i</w:t>
            </w:r>
          </w:ins>
        </w:sdtContent>
      </w:sdt>
      <w:sdt>
        <w:sdtPr>
          <w:tag w:val="goog_rdk_89"/>
          <w:id w:val="-1127080801"/>
        </w:sdtPr>
        <w:sdtEndPr/>
        <w:sdtContent>
          <w:del w:id="75" w:author="אירינה רבייב" w:date="2020-10-24T17:10:00Z">
            <w:r>
              <w:rPr>
                <w:sz w:val="24"/>
                <w:szCs w:val="24"/>
              </w:rPr>
              <w:delText>. I</w:delText>
            </w:r>
          </w:del>
        </w:sdtContent>
      </w:sdt>
      <w:r>
        <w:rPr>
          <w:sz w:val="24"/>
          <w:szCs w:val="24"/>
        </w:rPr>
        <w:t xml:space="preserve">n the paper of Liu et.al. [12] the researchers propose a word image generating method called Synth-Text Transfer Network (STN). </w:t>
      </w:r>
      <w:r>
        <w:rPr>
          <w:sz w:val="24"/>
          <w:szCs w:val="24"/>
        </w:rPr>
        <w:br/>
        <w:t>They use an Encoder-</w:t>
      </w:r>
      <w:proofErr w:type="spellStart"/>
      <w:r>
        <w:rPr>
          <w:sz w:val="24"/>
          <w:szCs w:val="24"/>
        </w:rPr>
        <w:t>AdaIN</w:t>
      </w:r>
      <w:proofErr w:type="spellEnd"/>
      <w:r>
        <w:rPr>
          <w:sz w:val="24"/>
          <w:szCs w:val="24"/>
        </w:rPr>
        <w:t xml:space="preserve">-Decoder architecture, where the encoder is a pre-trained VGG-19 with first few layers fixed </w:t>
      </w:r>
      <w:proofErr w:type="gramStart"/>
      <w:r>
        <w:rPr>
          <w:sz w:val="24"/>
          <w:szCs w:val="24"/>
        </w:rPr>
        <w:t>in order to</w:t>
      </w:r>
      <w:proofErr w:type="gramEnd"/>
      <w:r>
        <w:rPr>
          <w:sz w:val="24"/>
          <w:szCs w:val="24"/>
        </w:rPr>
        <w:t xml:space="preserve"> encode both content and style images. The decoder is learned to invert the </w:t>
      </w:r>
      <w:proofErr w:type="spellStart"/>
      <w:r>
        <w:rPr>
          <w:sz w:val="24"/>
          <w:szCs w:val="24"/>
        </w:rPr>
        <w:t>AdaIN</w:t>
      </w:r>
      <w:proofErr w:type="spellEnd"/>
      <w:r>
        <w:rPr>
          <w:sz w:val="24"/>
          <w:szCs w:val="24"/>
        </w:rPr>
        <w:t xml:space="preserve"> output to the image spaces. The </w:t>
      </w:r>
      <w:proofErr w:type="spellStart"/>
      <w:r>
        <w:rPr>
          <w:sz w:val="24"/>
          <w:szCs w:val="24"/>
        </w:rPr>
        <w:t>AdaIN</w:t>
      </w:r>
      <w:proofErr w:type="spellEnd"/>
      <w:r>
        <w:rPr>
          <w:sz w:val="24"/>
          <w:szCs w:val="24"/>
        </w:rPr>
        <w:t xml:space="preserve"> layer is used to conduct style transfer in the feature space. Then</w:t>
      </w:r>
      <w:sdt>
        <w:sdtPr>
          <w:tag w:val="goog_rdk_90"/>
          <w:id w:val="1300044561"/>
        </w:sdtPr>
        <w:sdtEndPr/>
        <w:sdtContent>
          <w:ins w:id="76" w:author="אירינה רבייב" w:date="2020-10-24T17:11:00Z">
            <w:r>
              <w:rPr>
                <w:sz w:val="24"/>
                <w:szCs w:val="24"/>
              </w:rPr>
              <w:t>,</w:t>
            </w:r>
          </w:ins>
        </w:sdtContent>
      </w:sdt>
      <w:r>
        <w:rPr>
          <w:sz w:val="24"/>
          <w:szCs w:val="24"/>
        </w:rPr>
        <w:t xml:space="preserve"> they compute the content loss and the style loss by using the same VGG encoder. The researchers found that </w:t>
      </w:r>
      <w:proofErr w:type="spellStart"/>
      <w:r>
        <w:rPr>
          <w:sz w:val="24"/>
          <w:szCs w:val="24"/>
        </w:rPr>
        <w:t>AdaIN</w:t>
      </w:r>
      <w:proofErr w:type="spellEnd"/>
      <w:r>
        <w:rPr>
          <w:sz w:val="24"/>
          <w:szCs w:val="24"/>
        </w:rPr>
        <w:t xml:space="preserve"> is the most proper module for arbitrary style transfer. However, they mentioned </w:t>
      </w:r>
      <w:sdt>
        <w:sdtPr>
          <w:tag w:val="goog_rdk_91"/>
          <w:id w:val="-1554154702"/>
        </w:sdtPr>
        <w:sdtEndPr/>
        <w:sdtContent>
          <w:ins w:id="77" w:author="אירינה רבייב" w:date="2020-10-24T17:11:00Z">
            <w:r>
              <w:rPr>
                <w:sz w:val="24"/>
                <w:szCs w:val="24"/>
              </w:rPr>
              <w:t xml:space="preserve">that </w:t>
            </w:r>
          </w:ins>
        </w:sdtContent>
      </w:sdt>
      <w:r>
        <w:rPr>
          <w:sz w:val="24"/>
          <w:szCs w:val="24"/>
        </w:rPr>
        <w:t xml:space="preserve">their method has limitation </w:t>
      </w:r>
      <w:sdt>
        <w:sdtPr>
          <w:tag w:val="goog_rdk_92"/>
          <w:id w:val="-1822725891"/>
        </w:sdtPr>
        <w:sdtEndPr/>
        <w:sdtContent>
          <w:ins w:id="78" w:author="אירינה רבייב" w:date="2020-10-24T17:11:00Z">
            <w:r>
              <w:rPr>
                <w:sz w:val="24"/>
                <w:szCs w:val="24"/>
              </w:rPr>
              <w:t xml:space="preserve">in the case where </w:t>
            </w:r>
          </w:ins>
        </w:sdtContent>
      </w:sdt>
      <w:sdt>
        <w:sdtPr>
          <w:tag w:val="goog_rdk_93"/>
          <w:id w:val="183554369"/>
        </w:sdtPr>
        <w:sdtEndPr/>
        <w:sdtContent>
          <w:del w:id="79" w:author="אירינה רבייב" w:date="2020-10-24T17:11:00Z">
            <w:r>
              <w:rPr>
                <w:sz w:val="24"/>
                <w:szCs w:val="24"/>
              </w:rPr>
              <w:delText>when</w:delText>
            </w:r>
          </w:del>
        </w:sdtContent>
      </w:sdt>
      <w:r>
        <w:rPr>
          <w:sz w:val="24"/>
          <w:szCs w:val="24"/>
        </w:rPr>
        <w:t xml:space="preserve"> the style image has complicated background texture or uncommon font. Some of their results are </w:t>
      </w:r>
      <w:sdt>
        <w:sdtPr>
          <w:tag w:val="goog_rdk_94"/>
          <w:id w:val="609788085"/>
        </w:sdtPr>
        <w:sdtEndPr/>
        <w:sdtContent>
          <w:ins w:id="80" w:author="אירינה רבייב" w:date="2020-10-24T17:11:00Z">
            <w:r>
              <w:rPr>
                <w:sz w:val="24"/>
                <w:szCs w:val="24"/>
              </w:rPr>
              <w:t>shown</w:t>
            </w:r>
          </w:ins>
        </w:sdtContent>
      </w:sdt>
      <w:sdt>
        <w:sdtPr>
          <w:tag w:val="goog_rdk_95"/>
          <w:id w:val="1718083742"/>
        </w:sdtPr>
        <w:sdtEndPr/>
        <w:sdtContent>
          <w:sdt>
            <w:sdtPr>
              <w:tag w:val="goog_rdk_96"/>
              <w:id w:val="-1300605535"/>
            </w:sdtPr>
            <w:sdtEndPr/>
            <w:sdtContent>
              <w:commentRangeStart w:id="81"/>
            </w:sdtContent>
          </w:sdt>
          <w:del w:id="82" w:author="אירינה רבייב" w:date="2020-10-24T17:11:00Z">
            <w:r>
              <w:rPr>
                <w:sz w:val="24"/>
                <w:szCs w:val="24"/>
              </w:rPr>
              <w:delText>visible</w:delText>
            </w:r>
          </w:del>
        </w:sdtContent>
      </w:sdt>
      <w:commentRangeEnd w:id="81"/>
      <w:r>
        <w:commentReference w:id="81"/>
      </w:r>
      <w:r>
        <w:rPr>
          <w:sz w:val="24"/>
          <w:szCs w:val="24"/>
        </w:rPr>
        <w:t xml:space="preserve"> in Figure 8.</w:t>
      </w:r>
    </w:p>
    <w:p w14:paraId="0000001B" w14:textId="77777777" w:rsidR="000C757E" w:rsidRDefault="007C3C13">
      <w:pPr>
        <w:jc w:val="center"/>
        <w:rPr>
          <w:sz w:val="24"/>
          <w:szCs w:val="24"/>
        </w:rPr>
      </w:pPr>
      <w:r>
        <w:rPr>
          <w:noProof/>
        </w:rPr>
        <w:lastRenderedPageBreak/>
        <w:drawing>
          <wp:inline distT="0" distB="0" distL="0" distR="0" wp14:anchorId="2A5E3061" wp14:editId="7A72B195">
            <wp:extent cx="5274310" cy="1522095"/>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274310" cy="1522095"/>
                    </a:xfrm>
                    <a:prstGeom prst="rect">
                      <a:avLst/>
                    </a:prstGeom>
                    <a:ln/>
                  </pic:spPr>
                </pic:pic>
              </a:graphicData>
            </a:graphic>
          </wp:inline>
        </w:drawing>
      </w:r>
    </w:p>
    <w:p w14:paraId="0000001C" w14:textId="77777777" w:rsidR="000C757E" w:rsidRDefault="007C3C13">
      <w:pPr>
        <w:jc w:val="center"/>
      </w:pPr>
      <w:r>
        <w:t>Figure 8 – Taken from “Synthesizing Scene Text Images for Recognition”. The Figure shows the Encoder-</w:t>
      </w:r>
      <w:proofErr w:type="spellStart"/>
      <w:r>
        <w:t>AdaIN</w:t>
      </w:r>
      <w:proofErr w:type="spellEnd"/>
      <w:r>
        <w:t>-Decoder architecture of the proposed method.</w:t>
      </w:r>
    </w:p>
    <w:p w14:paraId="0000001D" w14:textId="77777777" w:rsidR="000C757E" w:rsidRDefault="007C3C13">
      <w:pPr>
        <w:tabs>
          <w:tab w:val="left" w:pos="5960"/>
        </w:tabs>
        <w:rPr>
          <w:sz w:val="24"/>
          <w:szCs w:val="24"/>
        </w:rPr>
      </w:pPr>
      <w:r>
        <w:rPr>
          <w:b/>
          <w:sz w:val="28"/>
          <w:szCs w:val="28"/>
        </w:rPr>
        <w:t xml:space="preserve">    </w:t>
      </w:r>
      <w:r>
        <w:rPr>
          <w:sz w:val="24"/>
          <w:szCs w:val="24"/>
        </w:rPr>
        <w:t>In addition, there are different attempts to transfer image style in writing with different model</w:t>
      </w:r>
      <w:sdt>
        <w:sdtPr>
          <w:tag w:val="goog_rdk_97"/>
          <w:id w:val="1003863255"/>
        </w:sdtPr>
        <w:sdtEndPr/>
        <w:sdtContent>
          <w:ins w:id="83" w:author="אירינה רבייב" w:date="2020-10-24T17:13:00Z">
            <w:r>
              <w:rPr>
                <w:sz w:val="24"/>
                <w:szCs w:val="24"/>
              </w:rPr>
              <w:t>s</w:t>
            </w:r>
          </w:ins>
        </w:sdtContent>
      </w:sdt>
      <w:r>
        <w:rPr>
          <w:sz w:val="24"/>
          <w:szCs w:val="24"/>
        </w:rPr>
        <w:t xml:space="preserve"> and techniques.</w:t>
      </w:r>
    </w:p>
    <w:p w14:paraId="0000001E" w14:textId="77777777" w:rsidR="000C757E" w:rsidRDefault="007C3C13">
      <w:pPr>
        <w:rPr>
          <w:sz w:val="24"/>
          <w:szCs w:val="24"/>
        </w:rPr>
      </w:pPr>
      <w:r>
        <w:rPr>
          <w:b/>
          <w:sz w:val="28"/>
          <w:szCs w:val="28"/>
        </w:rPr>
        <w:t xml:space="preserve">    </w:t>
      </w:r>
      <w:r>
        <w:rPr>
          <w:sz w:val="24"/>
          <w:szCs w:val="24"/>
        </w:rPr>
        <w:t>For</w:t>
      </w:r>
      <w:r>
        <w:rPr>
          <w:b/>
          <w:sz w:val="24"/>
          <w:szCs w:val="24"/>
        </w:rPr>
        <w:t xml:space="preserve"> </w:t>
      </w:r>
      <w:r>
        <w:rPr>
          <w:sz w:val="24"/>
          <w:szCs w:val="24"/>
        </w:rPr>
        <w:t xml:space="preserve">example, </w:t>
      </w:r>
      <w:sdt>
        <w:sdtPr>
          <w:tag w:val="goog_rdk_98"/>
          <w:id w:val="-281498065"/>
        </w:sdtPr>
        <w:sdtEndPr/>
        <w:sdtContent>
          <w:ins w:id="84" w:author="אירינה רבייב" w:date="2020-10-24T17:13:00Z">
            <w:r>
              <w:rPr>
                <w:sz w:val="24"/>
                <w:szCs w:val="24"/>
              </w:rPr>
              <w:t>i</w:t>
            </w:r>
          </w:ins>
        </w:sdtContent>
      </w:sdt>
      <w:sdt>
        <w:sdtPr>
          <w:tag w:val="goog_rdk_99"/>
          <w:id w:val="-1439214798"/>
        </w:sdtPr>
        <w:sdtEndPr/>
        <w:sdtContent>
          <w:del w:id="85" w:author="אירינה רבייב" w:date="2020-10-24T17:13:00Z">
            <w:r>
              <w:rPr>
                <w:sz w:val="24"/>
                <w:szCs w:val="24"/>
              </w:rPr>
              <w:delText>I</w:delText>
            </w:r>
          </w:del>
        </w:sdtContent>
      </w:sdt>
      <w:r>
        <w:rPr>
          <w:sz w:val="24"/>
          <w:szCs w:val="24"/>
        </w:rPr>
        <w:t xml:space="preserve">n the paper of Mayr et.al. [6] the researchers present a method for online handwriting synthesis, given a handwritten sample they produce a new style-adapted realistic-looking </w:t>
      </w:r>
      <w:proofErr w:type="spellStart"/>
      <w:r>
        <w:rPr>
          <w:sz w:val="24"/>
          <w:szCs w:val="24"/>
        </w:rPr>
        <w:t>text.</w:t>
      </w:r>
      <w:sdt>
        <w:sdtPr>
          <w:tag w:val="goog_rdk_100"/>
          <w:id w:val="-305168732"/>
        </w:sdtPr>
        <w:sdtEndPr/>
        <w:sdtContent>
          <w:del w:id="86" w:author="אירינה רבייב" w:date="2020-10-24T17:14:00Z">
            <w:r>
              <w:rPr>
                <w:sz w:val="24"/>
                <w:szCs w:val="24"/>
              </w:rPr>
              <w:br/>
            </w:r>
          </w:del>
        </w:sdtContent>
      </w:sdt>
      <w:r>
        <w:rPr>
          <w:sz w:val="24"/>
          <w:szCs w:val="24"/>
        </w:rPr>
        <w:t>In</w:t>
      </w:r>
      <w:proofErr w:type="spellEnd"/>
      <w:r>
        <w:rPr>
          <w:sz w:val="24"/>
          <w:szCs w:val="24"/>
        </w:rPr>
        <w:t xml:space="preserve"> this paper the researchers tested their model on words and sentences</w:t>
      </w:r>
      <w:sdt>
        <w:sdtPr>
          <w:tag w:val="goog_rdk_101"/>
          <w:id w:val="-1263528255"/>
        </w:sdtPr>
        <w:sdtEndPr/>
        <w:sdtContent>
          <w:ins w:id="87" w:author="אירינה רבייב" w:date="2020-10-24T17:14:00Z">
            <w:r>
              <w:rPr>
                <w:sz w:val="24"/>
                <w:szCs w:val="24"/>
              </w:rPr>
              <w:t>.</w:t>
            </w:r>
          </w:ins>
        </w:sdtContent>
      </w:sdt>
      <w:sdt>
        <w:sdtPr>
          <w:tag w:val="goog_rdk_102"/>
          <w:id w:val="1090132823"/>
        </w:sdtPr>
        <w:sdtEndPr/>
        <w:sdtContent>
          <w:del w:id="88" w:author="אירינה רבייב" w:date="2020-10-24T17:14:00Z">
            <w:r>
              <w:rPr>
                <w:sz w:val="24"/>
                <w:szCs w:val="24"/>
              </w:rPr>
              <w:delText>,</w:delText>
            </w:r>
          </w:del>
        </w:sdtContent>
      </w:sdt>
      <w:r>
        <w:rPr>
          <w:sz w:val="24"/>
          <w:szCs w:val="24"/>
        </w:rPr>
        <w:t xml:space="preserve"> </w:t>
      </w:r>
      <w:sdt>
        <w:sdtPr>
          <w:tag w:val="goog_rdk_103"/>
          <w:id w:val="706614116"/>
        </w:sdtPr>
        <w:sdtEndPr/>
        <w:sdtContent>
          <w:ins w:id="89" w:author="אירינה רבייב" w:date="2020-10-24T17:14:00Z">
            <w:r>
              <w:rPr>
                <w:sz w:val="24"/>
                <w:szCs w:val="24"/>
              </w:rPr>
              <w:t>I</w:t>
            </w:r>
          </w:ins>
        </w:sdtContent>
      </w:sdt>
      <w:sdt>
        <w:sdtPr>
          <w:tag w:val="goog_rdk_104"/>
          <w:id w:val="838045067"/>
        </w:sdtPr>
        <w:sdtEndPr/>
        <w:sdtContent>
          <w:del w:id="90" w:author="אירינה רבייב" w:date="2020-10-24T17:14:00Z">
            <w:r>
              <w:rPr>
                <w:sz w:val="24"/>
                <w:szCs w:val="24"/>
              </w:rPr>
              <w:delText>i</w:delText>
            </w:r>
          </w:del>
        </w:sdtContent>
      </w:sdt>
      <w:r>
        <w:rPr>
          <w:sz w:val="24"/>
          <w:szCs w:val="24"/>
        </w:rPr>
        <w:t xml:space="preserve">n order to extract the content they use Graves’ algorithm (LSTM), and in order to extract the style and combine it with the content they used the pix2pix generator network. To conclude, the researchers managed to create a fully automatic method to imitate handwriting using spatial-temporal style transfer. Some of their results are </w:t>
      </w:r>
      <w:sdt>
        <w:sdtPr>
          <w:tag w:val="goog_rdk_105"/>
          <w:id w:val="1910193382"/>
        </w:sdtPr>
        <w:sdtEndPr/>
        <w:sdtContent>
          <w:ins w:id="91" w:author="אירינה רבייב" w:date="2020-10-24T17:14:00Z">
            <w:r>
              <w:rPr>
                <w:sz w:val="24"/>
                <w:szCs w:val="24"/>
              </w:rPr>
              <w:t>shown</w:t>
            </w:r>
          </w:ins>
        </w:sdtContent>
      </w:sdt>
      <w:sdt>
        <w:sdtPr>
          <w:tag w:val="goog_rdk_106"/>
          <w:id w:val="-1495329772"/>
        </w:sdtPr>
        <w:sdtEndPr/>
        <w:sdtContent>
          <w:del w:id="92" w:author="אירינה רבייב" w:date="2020-10-24T17:14:00Z">
            <w:r>
              <w:rPr>
                <w:sz w:val="24"/>
                <w:szCs w:val="24"/>
              </w:rPr>
              <w:delText>visible</w:delText>
            </w:r>
          </w:del>
        </w:sdtContent>
      </w:sdt>
      <w:r>
        <w:rPr>
          <w:sz w:val="24"/>
          <w:szCs w:val="24"/>
        </w:rPr>
        <w:t xml:space="preserve"> in Figure 9.</w:t>
      </w:r>
    </w:p>
    <w:p w14:paraId="0000001F" w14:textId="77777777" w:rsidR="000C757E" w:rsidRDefault="007C3C13">
      <w:pPr>
        <w:jc w:val="center"/>
      </w:pPr>
      <w:r>
        <w:rPr>
          <w:noProof/>
        </w:rPr>
        <w:drawing>
          <wp:inline distT="0" distB="0" distL="0" distR="0" wp14:anchorId="1D1391C0" wp14:editId="12CB2687">
            <wp:extent cx="5727700" cy="180975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27700" cy="1809750"/>
                    </a:xfrm>
                    <a:prstGeom prst="rect">
                      <a:avLst/>
                    </a:prstGeom>
                    <a:ln/>
                  </pic:spPr>
                </pic:pic>
              </a:graphicData>
            </a:graphic>
          </wp:inline>
        </w:drawing>
      </w:r>
    </w:p>
    <w:p w14:paraId="00000020" w14:textId="77777777" w:rsidR="000C757E" w:rsidRDefault="007C3C13">
      <w:pPr>
        <w:jc w:val="center"/>
      </w:pPr>
      <w:r>
        <w:t>Figure 9 – Taken from “</w:t>
      </w:r>
      <w:proofErr w:type="spellStart"/>
      <w:r>
        <w:t>Spatio</w:t>
      </w:r>
      <w:proofErr w:type="spellEnd"/>
      <w:r>
        <w:t>-Temporal Handwriting Imitation”. The Figure shows the results of transferring input handwriting style to different texts.</w:t>
      </w:r>
    </w:p>
    <w:p w14:paraId="00000021" w14:textId="77777777" w:rsidR="000C757E" w:rsidRDefault="007C3C13">
      <w:pPr>
        <w:rPr>
          <w:sz w:val="24"/>
          <w:szCs w:val="24"/>
        </w:rPr>
      </w:pPr>
      <w:r>
        <w:rPr>
          <w:b/>
          <w:sz w:val="28"/>
          <w:szCs w:val="28"/>
        </w:rPr>
        <w:t xml:space="preserve">    </w:t>
      </w:r>
      <w:r>
        <w:rPr>
          <w:sz w:val="24"/>
          <w:szCs w:val="24"/>
        </w:rPr>
        <w:t>Another</w:t>
      </w:r>
      <w:r>
        <w:rPr>
          <w:b/>
          <w:sz w:val="24"/>
          <w:szCs w:val="24"/>
        </w:rPr>
        <w:t xml:space="preserve"> </w:t>
      </w:r>
      <w:r>
        <w:rPr>
          <w:sz w:val="24"/>
          <w:szCs w:val="24"/>
        </w:rPr>
        <w:t>example is the paper of Davis et.al. [7]. The researchers present a GAN for generating images of handwritten lines conditioned on arbitrary text and style vectors.</w:t>
      </w:r>
      <w:r>
        <w:rPr>
          <w:sz w:val="24"/>
          <w:szCs w:val="24"/>
        </w:rPr>
        <w:br/>
        <w:t xml:space="preserve">Given </w:t>
      </w:r>
      <w:sdt>
        <w:sdtPr>
          <w:tag w:val="goog_rdk_107"/>
          <w:id w:val="-1829593072"/>
        </w:sdtPr>
        <w:sdtEndPr/>
        <w:sdtContent>
          <w:ins w:id="93" w:author="אירינה רבייב" w:date="2020-10-24T17:14:00Z">
            <w:r>
              <w:rPr>
                <w:sz w:val="24"/>
                <w:szCs w:val="24"/>
              </w:rPr>
              <w:t>three</w:t>
            </w:r>
          </w:ins>
        </w:sdtContent>
      </w:sdt>
      <w:sdt>
        <w:sdtPr>
          <w:tag w:val="goog_rdk_108"/>
          <w:id w:val="-404525936"/>
        </w:sdtPr>
        <w:sdtEndPr/>
        <w:sdtContent>
          <w:del w:id="94" w:author="אירינה רבייב" w:date="2020-10-24T17:14:00Z">
            <w:r>
              <w:rPr>
                <w:sz w:val="24"/>
                <w:szCs w:val="24"/>
              </w:rPr>
              <w:delText>3</w:delText>
            </w:r>
          </w:del>
        </w:sdtContent>
      </w:sdt>
      <w:r>
        <w:rPr>
          <w:sz w:val="24"/>
          <w:szCs w:val="24"/>
        </w:rPr>
        <w:t xml:space="preserve"> inputs</w:t>
      </w:r>
      <w:sdt>
        <w:sdtPr>
          <w:tag w:val="goog_rdk_109"/>
          <w:id w:val="752628943"/>
        </w:sdtPr>
        <w:sdtEndPr/>
        <w:sdtContent>
          <w:ins w:id="95" w:author="אירינה רבייב" w:date="2020-10-24T17:15:00Z">
            <w:r>
              <w:rPr>
                <w:sz w:val="24"/>
                <w:szCs w:val="24"/>
              </w:rPr>
              <w:t>,</w:t>
            </w:r>
          </w:ins>
        </w:sdtContent>
      </w:sdt>
      <w:sdt>
        <w:sdtPr>
          <w:tag w:val="goog_rdk_110"/>
          <w:id w:val="843440959"/>
        </w:sdtPr>
        <w:sdtEndPr/>
        <w:sdtContent>
          <w:del w:id="96" w:author="אירינה רבייב" w:date="2020-10-24T17:15:00Z">
            <w:r>
              <w:rPr>
                <w:sz w:val="24"/>
                <w:szCs w:val="24"/>
              </w:rPr>
              <w:delText>:</w:delText>
            </w:r>
          </w:del>
        </w:sdtContent>
      </w:sdt>
      <w:r>
        <w:rPr>
          <w:sz w:val="24"/>
          <w:szCs w:val="24"/>
        </w:rPr>
        <w:t xml:space="preserve"> content, style and noise, the model generates handwriting.</w:t>
      </w:r>
      <w:r>
        <w:rPr>
          <w:sz w:val="24"/>
          <w:szCs w:val="24"/>
        </w:rPr>
        <w:br/>
        <w:t>The researchers used a big and complex model made of six models in order to get the final result: (1) A generator network G to produce images from spaced text, a style vector and noise</w:t>
      </w:r>
      <w:sdt>
        <w:sdtPr>
          <w:tag w:val="goog_rdk_111"/>
          <w:id w:val="1345745960"/>
        </w:sdtPr>
        <w:sdtEndPr/>
        <w:sdtContent>
          <w:del w:id="97" w:author="אירינה רבייב" w:date="2020-10-24T17:15:00Z">
            <w:r>
              <w:rPr>
                <w:sz w:val="24"/>
                <w:szCs w:val="24"/>
              </w:rPr>
              <w:delText xml:space="preserve"> </w:delText>
            </w:r>
          </w:del>
        </w:sdtContent>
      </w:sdt>
      <w:r>
        <w:rPr>
          <w:sz w:val="24"/>
          <w:szCs w:val="24"/>
        </w:rPr>
        <w:t>-</w:t>
      </w:r>
      <w:sdt>
        <w:sdtPr>
          <w:tag w:val="goog_rdk_112"/>
          <w:id w:val="-2103253579"/>
        </w:sdtPr>
        <w:sdtEndPr/>
        <w:sdtContent>
          <w:del w:id="98" w:author="אירינה רבייב" w:date="2020-10-24T17:15:00Z">
            <w:r>
              <w:rPr>
                <w:sz w:val="24"/>
                <w:szCs w:val="24"/>
              </w:rPr>
              <w:delText xml:space="preserve"> </w:delText>
            </w:r>
          </w:del>
        </w:sdtContent>
      </w:sdt>
      <w:r>
        <w:rPr>
          <w:sz w:val="24"/>
          <w:szCs w:val="24"/>
        </w:rPr>
        <w:t xml:space="preserve">based on </w:t>
      </w:r>
      <w:proofErr w:type="spellStart"/>
      <w:r>
        <w:rPr>
          <w:sz w:val="24"/>
          <w:szCs w:val="24"/>
        </w:rPr>
        <w:t>StyleGAN</w:t>
      </w:r>
      <w:proofErr w:type="spellEnd"/>
      <w:sdt>
        <w:sdtPr>
          <w:tag w:val="goog_rdk_113"/>
          <w:id w:val="-1086078923"/>
        </w:sdtPr>
        <w:sdtEndPr/>
        <w:sdtContent>
          <w:ins w:id="99" w:author="אירינה רבייב" w:date="2020-10-24T17:15:00Z">
            <w:r>
              <w:rPr>
                <w:sz w:val="24"/>
                <w:szCs w:val="24"/>
              </w:rPr>
              <w:t>;</w:t>
            </w:r>
          </w:ins>
        </w:sdtContent>
      </w:sdt>
      <w:sdt>
        <w:sdtPr>
          <w:tag w:val="goog_rdk_114"/>
          <w:id w:val="429017193"/>
        </w:sdtPr>
        <w:sdtEndPr/>
        <w:sdtContent>
          <w:del w:id="100" w:author="אירינה רבייב" w:date="2020-10-24T17:15:00Z">
            <w:r>
              <w:rPr>
                <w:sz w:val="24"/>
                <w:szCs w:val="24"/>
              </w:rPr>
              <w:delText>.</w:delText>
            </w:r>
          </w:del>
        </w:sdtContent>
      </w:sdt>
      <w:r>
        <w:rPr>
          <w:sz w:val="24"/>
          <w:szCs w:val="24"/>
        </w:rPr>
        <w:t xml:space="preserve"> (2) A style extractor network S, that produces a style vector from an image and the recognition predictions</w:t>
      </w:r>
      <w:sdt>
        <w:sdtPr>
          <w:tag w:val="goog_rdk_115"/>
          <w:id w:val="784011213"/>
        </w:sdtPr>
        <w:sdtEndPr/>
        <w:sdtContent>
          <w:ins w:id="101" w:author="אירינה רבייב" w:date="2020-10-24T17:15:00Z">
            <w:r>
              <w:rPr>
                <w:sz w:val="24"/>
                <w:szCs w:val="24"/>
              </w:rPr>
              <w:t>;</w:t>
            </w:r>
          </w:ins>
        </w:sdtContent>
      </w:sdt>
      <w:sdt>
        <w:sdtPr>
          <w:tag w:val="goog_rdk_116"/>
          <w:id w:val="1969781963"/>
        </w:sdtPr>
        <w:sdtEndPr/>
        <w:sdtContent>
          <w:del w:id="102" w:author="אירינה רבייב" w:date="2020-10-24T17:15:00Z">
            <w:r>
              <w:rPr>
                <w:sz w:val="24"/>
                <w:szCs w:val="24"/>
              </w:rPr>
              <w:delText>.</w:delText>
            </w:r>
          </w:del>
        </w:sdtContent>
      </w:sdt>
      <w:r>
        <w:rPr>
          <w:sz w:val="24"/>
          <w:szCs w:val="24"/>
        </w:rPr>
        <w:t xml:space="preserve">  (3) A spacing network C, which predicts the horizontal text spacing based on the style vector</w:t>
      </w:r>
      <w:sdt>
        <w:sdtPr>
          <w:tag w:val="goog_rdk_117"/>
          <w:id w:val="-450328490"/>
        </w:sdtPr>
        <w:sdtEndPr/>
        <w:sdtContent>
          <w:ins w:id="103" w:author="אירינה רבייב" w:date="2020-10-24T17:15:00Z">
            <w:r>
              <w:rPr>
                <w:sz w:val="24"/>
                <w:szCs w:val="24"/>
              </w:rPr>
              <w:t>;</w:t>
            </w:r>
          </w:ins>
        </w:sdtContent>
      </w:sdt>
      <w:sdt>
        <w:sdtPr>
          <w:tag w:val="goog_rdk_118"/>
          <w:id w:val="-1451321635"/>
        </w:sdtPr>
        <w:sdtEndPr/>
        <w:sdtContent>
          <w:del w:id="104" w:author="אירינה רבייב" w:date="2020-10-24T17:15:00Z">
            <w:r>
              <w:rPr>
                <w:sz w:val="24"/>
                <w:szCs w:val="24"/>
              </w:rPr>
              <w:delText>.</w:delText>
            </w:r>
          </w:del>
        </w:sdtContent>
      </w:sdt>
      <w:r>
        <w:rPr>
          <w:sz w:val="24"/>
          <w:szCs w:val="24"/>
        </w:rPr>
        <w:t xml:space="preserve"> (4) A patch-based convolutional discriminator D</w:t>
      </w:r>
      <w:sdt>
        <w:sdtPr>
          <w:tag w:val="goog_rdk_119"/>
          <w:id w:val="56359121"/>
        </w:sdtPr>
        <w:sdtEndPr/>
        <w:sdtContent>
          <w:ins w:id="105" w:author="אירינה רבייב" w:date="2020-10-24T17:15:00Z">
            <w:r>
              <w:rPr>
                <w:sz w:val="24"/>
                <w:szCs w:val="24"/>
              </w:rPr>
              <w:t>;</w:t>
            </w:r>
          </w:ins>
        </w:sdtContent>
      </w:sdt>
      <w:sdt>
        <w:sdtPr>
          <w:tag w:val="goog_rdk_120"/>
          <w:id w:val="-799993910"/>
        </w:sdtPr>
        <w:sdtEndPr/>
        <w:sdtContent>
          <w:del w:id="106" w:author="אירינה רבייב" w:date="2020-10-24T17:15:00Z">
            <w:r>
              <w:rPr>
                <w:sz w:val="24"/>
                <w:szCs w:val="24"/>
              </w:rPr>
              <w:delText xml:space="preserve">. </w:delText>
            </w:r>
          </w:del>
        </w:sdtContent>
      </w:sdt>
      <w:r>
        <w:rPr>
          <w:sz w:val="24"/>
          <w:szCs w:val="24"/>
        </w:rPr>
        <w:t>(5) A pretrained handwriting recognition network R to encourage image legibility and correct content</w:t>
      </w:r>
      <w:sdt>
        <w:sdtPr>
          <w:tag w:val="goog_rdk_121"/>
          <w:id w:val="304594561"/>
        </w:sdtPr>
        <w:sdtEndPr/>
        <w:sdtContent>
          <w:ins w:id="107" w:author="אירינה רבייב" w:date="2020-10-24T17:15:00Z">
            <w:r>
              <w:rPr>
                <w:sz w:val="24"/>
                <w:szCs w:val="24"/>
              </w:rPr>
              <w:t>;</w:t>
            </w:r>
          </w:ins>
        </w:sdtContent>
      </w:sdt>
      <w:sdt>
        <w:sdtPr>
          <w:tag w:val="goog_rdk_122"/>
          <w:id w:val="-1095625738"/>
        </w:sdtPr>
        <w:sdtEndPr/>
        <w:sdtContent>
          <w:del w:id="108" w:author="אירינה רבייב" w:date="2020-10-24T17:15:00Z">
            <w:r>
              <w:rPr>
                <w:sz w:val="24"/>
                <w:szCs w:val="24"/>
              </w:rPr>
              <w:delText>.</w:delText>
            </w:r>
          </w:del>
        </w:sdtContent>
      </w:sdt>
      <w:r>
        <w:rPr>
          <w:sz w:val="24"/>
          <w:szCs w:val="24"/>
        </w:rPr>
        <w:t xml:space="preserve"> (6) A pretrained encoder E, to compute a perceptual loss.</w:t>
      </w:r>
      <w:r>
        <w:rPr>
          <w:sz w:val="24"/>
          <w:szCs w:val="24"/>
        </w:rPr>
        <w:br/>
      </w:r>
      <w:r>
        <w:rPr>
          <w:sz w:val="24"/>
          <w:szCs w:val="24"/>
        </w:rPr>
        <w:lastRenderedPageBreak/>
        <w:t>T</w:t>
      </w:r>
      <w:r>
        <w:rPr>
          <w:color w:val="000000"/>
          <w:sz w:val="24"/>
          <w:szCs w:val="24"/>
          <w:highlight w:val="white"/>
        </w:rPr>
        <w:t xml:space="preserve">his method has presented a system capable of directly generating the pixels of a handwriting image of arbitrary length. Their model can extract a style from example images and their method does well at capturing the variations of global style in handwriting, such as slant and size. </w:t>
      </w:r>
      <w:r>
        <w:rPr>
          <w:sz w:val="24"/>
          <w:szCs w:val="24"/>
        </w:rPr>
        <w:t xml:space="preserve">Some of their results are </w:t>
      </w:r>
      <w:sdt>
        <w:sdtPr>
          <w:tag w:val="goog_rdk_123"/>
          <w:id w:val="103622637"/>
        </w:sdtPr>
        <w:sdtEndPr/>
        <w:sdtContent>
          <w:ins w:id="109" w:author="אירינה רבייב" w:date="2020-10-24T17:16:00Z">
            <w:r>
              <w:rPr>
                <w:sz w:val="24"/>
                <w:szCs w:val="24"/>
              </w:rPr>
              <w:t>illustrated</w:t>
            </w:r>
          </w:ins>
        </w:sdtContent>
      </w:sdt>
      <w:sdt>
        <w:sdtPr>
          <w:tag w:val="goog_rdk_124"/>
          <w:id w:val="143321740"/>
        </w:sdtPr>
        <w:sdtEndPr/>
        <w:sdtContent>
          <w:del w:id="110" w:author="אירינה רבייב" w:date="2020-10-24T17:16:00Z">
            <w:r>
              <w:rPr>
                <w:sz w:val="24"/>
                <w:szCs w:val="24"/>
              </w:rPr>
              <w:delText>visible</w:delText>
            </w:r>
          </w:del>
        </w:sdtContent>
      </w:sdt>
      <w:r>
        <w:rPr>
          <w:sz w:val="24"/>
          <w:szCs w:val="24"/>
        </w:rPr>
        <w:t xml:space="preserve"> in Figure 7.</w:t>
      </w:r>
    </w:p>
    <w:p w14:paraId="00000022" w14:textId="77777777" w:rsidR="000C757E" w:rsidRDefault="007C3C13">
      <w:pPr>
        <w:jc w:val="center"/>
      </w:pPr>
      <w:r>
        <w:rPr>
          <w:noProof/>
          <w:color w:val="000000"/>
          <w:highlight w:val="white"/>
        </w:rPr>
        <w:drawing>
          <wp:inline distT="0" distB="0" distL="0" distR="0" wp14:anchorId="1691D03A" wp14:editId="72EE09F9">
            <wp:extent cx="5731510" cy="65532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b="37454"/>
                    <a:stretch>
                      <a:fillRect/>
                    </a:stretch>
                  </pic:blipFill>
                  <pic:spPr>
                    <a:xfrm>
                      <a:off x="0" y="0"/>
                      <a:ext cx="5731510" cy="655320"/>
                    </a:xfrm>
                    <a:prstGeom prst="rect">
                      <a:avLst/>
                    </a:prstGeom>
                    <a:ln/>
                  </pic:spPr>
                </pic:pic>
              </a:graphicData>
            </a:graphic>
          </wp:inline>
        </w:drawing>
      </w:r>
    </w:p>
    <w:p w14:paraId="00000023" w14:textId="77777777" w:rsidR="000C757E" w:rsidRDefault="007C3C13">
      <w:pPr>
        <w:jc w:val="center"/>
      </w:pPr>
      <w:r>
        <w:t>Figure 10 – Taken from “Text and Style Conditioned GAN for Generation of Offline Handwriting Lines” the Figure shows the results of mimicking two authors style, top sentence is the original author writing bottom is generated sentence.</w:t>
      </w:r>
    </w:p>
    <w:p w14:paraId="00000024" w14:textId="77777777" w:rsidR="000C757E" w:rsidRDefault="007C3C13">
      <w:r>
        <w:rPr>
          <w:sz w:val="24"/>
          <w:szCs w:val="24"/>
        </w:rPr>
        <w:t xml:space="preserve">    All the</w:t>
      </w:r>
      <w:sdt>
        <w:sdtPr>
          <w:tag w:val="goog_rdk_125"/>
          <w:id w:val="1634982756"/>
        </w:sdtPr>
        <w:sdtEndPr/>
        <w:sdtContent>
          <w:ins w:id="111" w:author="אירינה רבייב" w:date="2020-10-24T17:16:00Z">
            <w:r>
              <w:rPr>
                <w:sz w:val="24"/>
                <w:szCs w:val="24"/>
              </w:rPr>
              <w:t xml:space="preserve"> aforementioned </w:t>
            </w:r>
          </w:ins>
        </w:sdtContent>
      </w:sdt>
      <w:r>
        <w:rPr>
          <w:sz w:val="24"/>
          <w:szCs w:val="24"/>
        </w:rPr>
        <w:t xml:space="preserve"> papers</w:t>
      </w:r>
      <w:sdt>
        <w:sdtPr>
          <w:tag w:val="goog_rdk_126"/>
          <w:id w:val="-307549830"/>
        </w:sdtPr>
        <w:sdtEndPr/>
        <w:sdtContent>
          <w:del w:id="112" w:author="אירינה רבייב" w:date="2020-10-24T17:17:00Z">
            <w:r>
              <w:rPr>
                <w:sz w:val="24"/>
                <w:szCs w:val="24"/>
              </w:rPr>
              <w:delText xml:space="preserve"> mentioned</w:delText>
            </w:r>
          </w:del>
        </w:sdtContent>
      </w:sdt>
      <w:r>
        <w:rPr>
          <w:sz w:val="24"/>
          <w:szCs w:val="24"/>
        </w:rPr>
        <w:t xml:space="preserve"> </w:t>
      </w:r>
      <w:sdt>
        <w:sdtPr>
          <w:tag w:val="goog_rdk_127"/>
          <w:id w:val="-2009747927"/>
        </w:sdtPr>
        <w:sdtEndPr/>
        <w:sdtContent>
          <w:ins w:id="113" w:author="אירינה רבייב" w:date="2020-10-24T17:17:00Z">
            <w:r>
              <w:rPr>
                <w:sz w:val="24"/>
                <w:szCs w:val="24"/>
              </w:rPr>
              <w:t>focus</w:t>
            </w:r>
          </w:ins>
        </w:sdtContent>
      </w:sdt>
      <w:sdt>
        <w:sdtPr>
          <w:tag w:val="goog_rdk_128"/>
          <w:id w:val="-1127538701"/>
        </w:sdtPr>
        <w:sdtEndPr/>
        <w:sdtContent>
          <w:del w:id="114" w:author="אירינה רבייב" w:date="2020-10-24T17:17:00Z">
            <w:r>
              <w:rPr>
                <w:sz w:val="24"/>
                <w:szCs w:val="24"/>
              </w:rPr>
              <w:delText>care</w:delText>
            </w:r>
          </w:del>
        </w:sdtContent>
      </w:sdt>
      <w:r>
        <w:rPr>
          <w:sz w:val="24"/>
          <w:szCs w:val="24"/>
        </w:rPr>
        <w:t xml:space="preserve"> more about the font transfer of the writing and less for the style of the document and the other aspects of document</w:t>
      </w:r>
      <w:sdt>
        <w:sdtPr>
          <w:tag w:val="goog_rdk_129"/>
          <w:id w:val="-86307927"/>
        </w:sdtPr>
        <w:sdtEndPr/>
        <w:sdtContent>
          <w:del w:id="115" w:author="אירינה רבייב" w:date="2020-10-24T17:17:00Z">
            <w:r>
              <w:rPr>
                <w:sz w:val="24"/>
                <w:szCs w:val="24"/>
              </w:rPr>
              <w:delText xml:space="preserve"> to document transfer</w:delText>
            </w:r>
          </w:del>
        </w:sdtContent>
      </w:sdt>
      <w:r>
        <w:rPr>
          <w:sz w:val="24"/>
          <w:szCs w:val="24"/>
        </w:rPr>
        <w:t xml:space="preserve">. </w:t>
      </w:r>
      <w:sdt>
        <w:sdtPr>
          <w:tag w:val="goog_rdk_130"/>
          <w:id w:val="-1526004528"/>
        </w:sdtPr>
        <w:sdtEndPr/>
        <w:sdtContent>
          <w:ins w:id="116" w:author="אירינה רבייב" w:date="2020-10-24T17:17:00Z">
            <w:r>
              <w:rPr>
                <w:sz w:val="24"/>
                <w:szCs w:val="24"/>
              </w:rPr>
              <w:t xml:space="preserve">In </w:t>
            </w:r>
            <w:proofErr w:type="gramStart"/>
            <w:r>
              <w:rPr>
                <w:sz w:val="24"/>
                <w:szCs w:val="24"/>
              </w:rPr>
              <w:t>addition</w:t>
            </w:r>
          </w:ins>
          <w:proofErr w:type="gramEnd"/>
        </w:sdtContent>
      </w:sdt>
      <w:sdt>
        <w:sdtPr>
          <w:tag w:val="goog_rdk_131"/>
          <w:id w:val="-616761644"/>
        </w:sdtPr>
        <w:sdtEndPr/>
        <w:sdtContent>
          <w:del w:id="117" w:author="אירינה רבייב" w:date="2020-10-24T17:17:00Z">
            <w:r>
              <w:rPr>
                <w:sz w:val="24"/>
                <w:szCs w:val="24"/>
              </w:rPr>
              <w:delText>Also</w:delText>
            </w:r>
          </w:del>
        </w:sdtContent>
      </w:sdt>
      <w:r>
        <w:rPr>
          <w:sz w:val="24"/>
          <w:szCs w:val="24"/>
        </w:rPr>
        <w:t>, none of the papers try to implement the transfer on a full document</w:t>
      </w:r>
      <w:sdt>
        <w:sdtPr>
          <w:tag w:val="goog_rdk_132"/>
          <w:id w:val="-2079045212"/>
        </w:sdtPr>
        <w:sdtEndPr/>
        <w:sdtContent>
          <w:ins w:id="118" w:author="אירינה רבייב" w:date="2020-10-24T17:17:00Z">
            <w:r>
              <w:rPr>
                <w:sz w:val="24"/>
                <w:szCs w:val="24"/>
              </w:rPr>
              <w:t xml:space="preserve"> image</w:t>
            </w:r>
          </w:ins>
        </w:sdtContent>
      </w:sdt>
      <w:r>
        <w:rPr>
          <w:sz w:val="24"/>
          <w:szCs w:val="24"/>
        </w:rPr>
        <w:t>.</w:t>
      </w:r>
      <w:r>
        <w:t xml:space="preserve"> </w:t>
      </w:r>
      <w:r>
        <w:rPr>
          <w:sz w:val="24"/>
          <w:szCs w:val="24"/>
        </w:rPr>
        <w:t xml:space="preserve">In the paper of </w:t>
      </w:r>
      <w:proofErr w:type="spellStart"/>
      <w:r>
        <w:rPr>
          <w:sz w:val="24"/>
          <w:szCs w:val="24"/>
        </w:rPr>
        <w:t>Pondenkandath</w:t>
      </w:r>
      <w:proofErr w:type="spellEnd"/>
      <w:r>
        <w:rPr>
          <w:sz w:val="24"/>
          <w:szCs w:val="24"/>
        </w:rPr>
        <w:t xml:space="preserve"> et.al. [10] the researchers apply document style transfer on historical documents. They use two models and compare results between them. The first model is GAN (</w:t>
      </w:r>
      <w:proofErr w:type="spellStart"/>
      <w:r>
        <w:rPr>
          <w:sz w:val="24"/>
          <w:szCs w:val="24"/>
        </w:rPr>
        <w:t>cycleGAN</w:t>
      </w:r>
      <w:proofErr w:type="spellEnd"/>
      <w:proofErr w:type="gramStart"/>
      <w:r>
        <w:rPr>
          <w:sz w:val="24"/>
          <w:szCs w:val="24"/>
        </w:rPr>
        <w:t>)</w:t>
      </w:r>
      <w:proofErr w:type="gramEnd"/>
      <w:r>
        <w:rPr>
          <w:sz w:val="24"/>
          <w:szCs w:val="24"/>
        </w:rPr>
        <w:t xml:space="preserve"> and the second model is VGG-19 CNN. The main motivation of this research is to generate massive synthetic datasets of "historic</w:t>
      </w:r>
      <w:sdt>
        <w:sdtPr>
          <w:tag w:val="goog_rdk_133"/>
          <w:id w:val="2142371814"/>
        </w:sdtPr>
        <w:sdtEndPr/>
        <w:sdtContent>
          <w:ins w:id="119" w:author="אירינה רבייב" w:date="2020-10-24T17:18:00Z">
            <w:r>
              <w:rPr>
                <w:sz w:val="24"/>
                <w:szCs w:val="24"/>
              </w:rPr>
              <w:t>al</w:t>
            </w:r>
          </w:ins>
        </w:sdtContent>
      </w:sdt>
      <w:r>
        <w:rPr>
          <w:sz w:val="24"/>
          <w:szCs w:val="24"/>
        </w:rPr>
        <w:t xml:space="preserve">" documents which can be used for the training of document analysis systems. The researchers found that the synthetic images generated by the </w:t>
      </w:r>
      <w:proofErr w:type="spellStart"/>
      <w:r>
        <w:rPr>
          <w:sz w:val="24"/>
          <w:szCs w:val="24"/>
        </w:rPr>
        <w:t>cycleGAN</w:t>
      </w:r>
      <w:proofErr w:type="spellEnd"/>
      <w:r>
        <w:rPr>
          <w:sz w:val="24"/>
          <w:szCs w:val="24"/>
        </w:rPr>
        <w:t xml:space="preserve"> appear significantly better than those generated with NST. The researchers notice many similarities between the target domain samples and the synthetic samples. The overall style content of the target domain is well expressed. However, in a structural content point of view the initials are not well detected and expressed. The two column-mode is not at all expressed. When considering the synthetic documents produced with the NST, the structural content is better preserved. However, the style is mixed and standardized over the entire synthetic document, leading to the presence of a lot of colored artifacts. Also, the font does not change as compared to the synthetic images generated by the GAN. Some of</w:t>
      </w:r>
      <w:sdt>
        <w:sdtPr>
          <w:tag w:val="goog_rdk_134"/>
          <w:id w:val="-1686593648"/>
        </w:sdtPr>
        <w:sdtEndPr/>
        <w:sdtContent>
          <w:ins w:id="120" w:author="אירינה רבייב" w:date="2020-10-24T17:19:00Z">
            <w:r>
              <w:rPr>
                <w:sz w:val="24"/>
                <w:szCs w:val="24"/>
              </w:rPr>
              <w:t xml:space="preserve"> their</w:t>
            </w:r>
          </w:ins>
        </w:sdtContent>
      </w:sdt>
      <w:sdt>
        <w:sdtPr>
          <w:tag w:val="goog_rdk_135"/>
          <w:id w:val="-1069962253"/>
        </w:sdtPr>
        <w:sdtEndPr/>
        <w:sdtContent>
          <w:del w:id="121" w:author="אירינה רבייב" w:date="2020-10-24T17:19:00Z">
            <w:r>
              <w:rPr>
                <w:sz w:val="24"/>
                <w:szCs w:val="24"/>
              </w:rPr>
              <w:delText xml:space="preserve"> his</w:delText>
            </w:r>
          </w:del>
        </w:sdtContent>
      </w:sdt>
      <w:r>
        <w:rPr>
          <w:sz w:val="24"/>
          <w:szCs w:val="24"/>
        </w:rPr>
        <w:t xml:space="preserve"> results are </w:t>
      </w:r>
      <w:sdt>
        <w:sdtPr>
          <w:tag w:val="goog_rdk_136"/>
          <w:id w:val="-110058846"/>
        </w:sdtPr>
        <w:sdtEndPr/>
        <w:sdtContent>
          <w:ins w:id="122" w:author="אירינה רבייב" w:date="2020-10-24T17:18:00Z">
            <w:r>
              <w:rPr>
                <w:sz w:val="24"/>
                <w:szCs w:val="24"/>
              </w:rPr>
              <w:t>shown</w:t>
            </w:r>
          </w:ins>
        </w:sdtContent>
      </w:sdt>
      <w:sdt>
        <w:sdtPr>
          <w:tag w:val="goog_rdk_137"/>
          <w:id w:val="-1935284755"/>
        </w:sdtPr>
        <w:sdtEndPr/>
        <w:sdtContent>
          <w:del w:id="123" w:author="אירינה רבייב" w:date="2020-10-24T17:18:00Z">
            <w:r>
              <w:rPr>
                <w:sz w:val="24"/>
                <w:szCs w:val="24"/>
              </w:rPr>
              <w:delText>visible</w:delText>
            </w:r>
          </w:del>
        </w:sdtContent>
      </w:sdt>
      <w:r>
        <w:rPr>
          <w:sz w:val="24"/>
          <w:szCs w:val="24"/>
        </w:rPr>
        <w:t xml:space="preserve"> in Figure 11.</w:t>
      </w:r>
    </w:p>
    <w:p w14:paraId="00000025" w14:textId="77777777" w:rsidR="000C757E" w:rsidRDefault="007C3C13">
      <w:pPr>
        <w:rPr>
          <w:b/>
          <w:sz w:val="28"/>
          <w:szCs w:val="28"/>
        </w:rPr>
      </w:pPr>
      <w:r>
        <w:rPr>
          <w:noProof/>
        </w:rPr>
        <w:lastRenderedPageBreak/>
        <w:drawing>
          <wp:inline distT="0" distB="0" distL="0" distR="0" wp14:anchorId="31018B8C" wp14:editId="23533787">
            <wp:extent cx="5731510" cy="3115945"/>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731510" cy="3115945"/>
                    </a:xfrm>
                    <a:prstGeom prst="rect">
                      <a:avLst/>
                    </a:prstGeom>
                    <a:ln/>
                  </pic:spPr>
                </pic:pic>
              </a:graphicData>
            </a:graphic>
          </wp:inline>
        </w:drawing>
      </w:r>
    </w:p>
    <w:p w14:paraId="00000026" w14:textId="77777777" w:rsidR="000C757E" w:rsidRDefault="007C3C13">
      <w:pPr>
        <w:jc w:val="center"/>
      </w:pPr>
      <w:r>
        <w:t xml:space="preserve">Figure 11 – Taken from “Historical Document Synthesis with Generative”. The Figure shows the source transform given target with </w:t>
      </w:r>
      <w:proofErr w:type="spellStart"/>
      <w:r>
        <w:t>cycleGAN</w:t>
      </w:r>
      <w:proofErr w:type="spellEnd"/>
      <w:r>
        <w:t xml:space="preserve"> and NST.</w:t>
      </w:r>
    </w:p>
    <w:p w14:paraId="00000027" w14:textId="77777777" w:rsidR="000C757E" w:rsidRDefault="007C3C13">
      <w:pPr>
        <w:rPr>
          <w:sz w:val="24"/>
          <w:szCs w:val="24"/>
        </w:rPr>
      </w:pPr>
      <w:r>
        <w:rPr>
          <w:b/>
          <w:sz w:val="28"/>
          <w:szCs w:val="28"/>
        </w:rPr>
        <w:t xml:space="preserve">    </w:t>
      </w:r>
      <w:r>
        <w:rPr>
          <w:sz w:val="24"/>
          <w:szCs w:val="24"/>
        </w:rPr>
        <w:t>As</w:t>
      </w:r>
      <w:r>
        <w:t xml:space="preserve"> </w:t>
      </w:r>
      <w:r>
        <w:rPr>
          <w:sz w:val="24"/>
          <w:szCs w:val="24"/>
        </w:rPr>
        <w:t xml:space="preserve">we can see there are various </w:t>
      </w:r>
      <w:sdt>
        <w:sdtPr>
          <w:tag w:val="goog_rdk_138"/>
          <w:id w:val="459075497"/>
        </w:sdtPr>
        <w:sdtEndPr/>
        <w:sdtContent>
          <w:del w:id="124" w:author="אירינה רבייב" w:date="2020-10-24T17:19:00Z">
            <w:r>
              <w:rPr>
                <w:sz w:val="24"/>
                <w:szCs w:val="24"/>
              </w:rPr>
              <w:delText xml:space="preserve">of </w:delText>
            </w:r>
          </w:del>
        </w:sdtContent>
      </w:sdt>
      <w:r>
        <w:rPr>
          <w:sz w:val="24"/>
          <w:szCs w:val="24"/>
        </w:rPr>
        <w:t xml:space="preserve">researches </w:t>
      </w:r>
      <w:sdt>
        <w:sdtPr>
          <w:tag w:val="goog_rdk_139"/>
          <w:id w:val="-1816950770"/>
        </w:sdtPr>
        <w:sdtEndPr/>
        <w:sdtContent>
          <w:ins w:id="125" w:author="אירינה רבייב" w:date="2020-10-24T17:19:00Z">
            <w:r>
              <w:rPr>
                <w:sz w:val="24"/>
                <w:szCs w:val="24"/>
              </w:rPr>
              <w:t>dealing with</w:t>
            </w:r>
          </w:ins>
        </w:sdtContent>
      </w:sdt>
      <w:sdt>
        <w:sdtPr>
          <w:tag w:val="goog_rdk_140"/>
          <w:id w:val="-492183836"/>
        </w:sdtPr>
        <w:sdtEndPr/>
        <w:sdtContent>
          <w:del w:id="126" w:author="אירינה רבייב" w:date="2020-10-24T17:19:00Z">
            <w:r>
              <w:rPr>
                <w:sz w:val="24"/>
                <w:szCs w:val="24"/>
              </w:rPr>
              <w:delText>about</w:delText>
            </w:r>
          </w:del>
        </w:sdtContent>
      </w:sdt>
      <w:r>
        <w:rPr>
          <w:sz w:val="24"/>
          <w:szCs w:val="24"/>
        </w:rPr>
        <w:t xml:space="preserve"> synthesizing writing\fonts from style image into content image. These studies are a great base for our research</w:t>
      </w:r>
      <w:sdt>
        <w:sdtPr>
          <w:tag w:val="goog_rdk_141"/>
          <w:id w:val="889542964"/>
        </w:sdtPr>
        <w:sdtEndPr/>
        <w:sdtContent>
          <w:ins w:id="127" w:author="אירינה רבייב" w:date="2020-10-24T17:20:00Z">
            <w:r>
              <w:rPr>
                <w:sz w:val="24"/>
                <w:szCs w:val="24"/>
              </w:rPr>
              <w:t>,</w:t>
            </w:r>
          </w:ins>
        </w:sdtContent>
      </w:sdt>
      <w:r>
        <w:rPr>
          <w:sz w:val="24"/>
          <w:szCs w:val="24"/>
        </w:rPr>
        <w:t xml:space="preserve"> but are missing a few aspects of what we want to investigate. Most of the discussed above work\deal with words\sentences\short paragraphs but not with </w:t>
      </w:r>
      <w:r>
        <w:rPr>
          <w:i/>
          <w:sz w:val="24"/>
          <w:szCs w:val="24"/>
        </w:rPr>
        <w:t>full</w:t>
      </w:r>
      <w:r>
        <w:rPr>
          <w:sz w:val="24"/>
          <w:szCs w:val="24"/>
        </w:rPr>
        <w:t xml:space="preserve"> document images. In addition, all these papers do not consider the background\paper style to be part of the wanted style to transfer and they work with grey\binary images. The only paper that tries to create a full document is the paper of </w:t>
      </w:r>
      <w:proofErr w:type="spellStart"/>
      <w:r>
        <w:rPr>
          <w:sz w:val="24"/>
          <w:szCs w:val="24"/>
        </w:rPr>
        <w:t>Pondenkandath</w:t>
      </w:r>
      <w:proofErr w:type="spellEnd"/>
      <w:r>
        <w:rPr>
          <w:sz w:val="24"/>
          <w:szCs w:val="24"/>
        </w:rPr>
        <w:t xml:space="preserve"> et.al. [10]</w:t>
      </w:r>
      <w:sdt>
        <w:sdtPr>
          <w:tag w:val="goog_rdk_142"/>
          <w:id w:val="-2102485912"/>
        </w:sdtPr>
        <w:sdtEndPr/>
        <w:sdtContent>
          <w:ins w:id="128" w:author="אירינה רבייב" w:date="2020-10-24T17:20:00Z">
            <w:r>
              <w:rPr>
                <w:sz w:val="24"/>
                <w:szCs w:val="24"/>
              </w:rPr>
              <w:t>,</w:t>
            </w:r>
          </w:ins>
        </w:sdtContent>
      </w:sdt>
      <w:r>
        <w:rPr>
          <w:sz w:val="24"/>
          <w:szCs w:val="24"/>
        </w:rPr>
        <w:t xml:space="preserve"> but this </w:t>
      </w:r>
      <w:sdt>
        <w:sdtPr>
          <w:tag w:val="goog_rdk_143"/>
          <w:id w:val="-1343931068"/>
        </w:sdtPr>
        <w:sdtEndPr/>
        <w:sdtContent>
          <w:ins w:id="129" w:author="אירינה רבייב" w:date="2020-10-24T17:20:00Z">
            <w:r>
              <w:rPr>
                <w:sz w:val="24"/>
                <w:szCs w:val="24"/>
              </w:rPr>
              <w:t xml:space="preserve">work was tested </w:t>
            </w:r>
          </w:ins>
        </w:sdtContent>
      </w:sdt>
      <w:sdt>
        <w:sdtPr>
          <w:tag w:val="goog_rdk_144"/>
          <w:id w:val="-1331829925"/>
        </w:sdtPr>
        <w:sdtEndPr/>
        <w:sdtContent>
          <w:del w:id="130" w:author="אירינה רבייב" w:date="2020-10-24T17:20:00Z">
            <w:r>
              <w:rPr>
                <w:sz w:val="24"/>
                <w:szCs w:val="24"/>
              </w:rPr>
              <w:delText>paper</w:delText>
            </w:r>
          </w:del>
        </w:sdtContent>
      </w:sdt>
      <w:r>
        <w:rPr>
          <w:sz w:val="24"/>
          <w:szCs w:val="24"/>
        </w:rPr>
        <w:t xml:space="preserve"> only </w:t>
      </w:r>
      <w:sdt>
        <w:sdtPr>
          <w:tag w:val="goog_rdk_145"/>
          <w:id w:val="1925144645"/>
        </w:sdtPr>
        <w:sdtEndPr/>
        <w:sdtContent>
          <w:del w:id="131" w:author="אירינה רבייב" w:date="2020-10-24T17:21:00Z">
            <w:r>
              <w:rPr>
                <w:sz w:val="24"/>
                <w:szCs w:val="24"/>
              </w:rPr>
              <w:delText xml:space="preserve">tests </w:delText>
            </w:r>
          </w:del>
        </w:sdtContent>
      </w:sdt>
      <w:r>
        <w:rPr>
          <w:sz w:val="24"/>
          <w:szCs w:val="24"/>
        </w:rPr>
        <w:t xml:space="preserve">on Latin languages </w:t>
      </w:r>
      <w:proofErr w:type="spellStart"/>
      <w:r>
        <w:rPr>
          <w:sz w:val="24"/>
          <w:szCs w:val="24"/>
        </w:rPr>
        <w:t>and</w:t>
      </w:r>
      <w:sdt>
        <w:sdtPr>
          <w:tag w:val="goog_rdk_146"/>
          <w:id w:val="-1794443148"/>
        </w:sdtPr>
        <w:sdtEndPr/>
        <w:sdtContent>
          <w:ins w:id="132" w:author="אירינה רבייב" w:date="2020-10-24T17:21:00Z">
            <w:r>
              <w:rPr>
                <w:sz w:val="24"/>
                <w:szCs w:val="24"/>
              </w:rPr>
              <w:t>focuses</w:t>
            </w:r>
          </w:ins>
          <w:proofErr w:type="spellEnd"/>
        </w:sdtContent>
      </w:sdt>
      <w:sdt>
        <w:sdtPr>
          <w:tag w:val="goog_rdk_147"/>
          <w:id w:val="-228386094"/>
        </w:sdtPr>
        <w:sdtEndPr/>
        <w:sdtContent>
          <w:del w:id="133" w:author="אירינה רבייב" w:date="2020-10-24T17:21:00Z">
            <w:r>
              <w:rPr>
                <w:sz w:val="24"/>
                <w:szCs w:val="24"/>
              </w:rPr>
              <w:delText xml:space="preserve"> cares</w:delText>
            </w:r>
          </w:del>
        </w:sdtContent>
      </w:sdt>
      <w:r>
        <w:rPr>
          <w:sz w:val="24"/>
          <w:szCs w:val="24"/>
        </w:rPr>
        <w:t xml:space="preserve"> more about the font and less about the style of the document. In our project, </w:t>
      </w:r>
      <w:sdt>
        <w:sdtPr>
          <w:tag w:val="goog_rdk_148"/>
          <w:id w:val="1214928168"/>
        </w:sdtPr>
        <w:sdtEndPr/>
        <w:sdtContent>
          <w:ins w:id="134" w:author="אירינה רבייב" w:date="2020-10-24T17:21:00Z">
            <w:r>
              <w:rPr>
                <w:sz w:val="24"/>
                <w:szCs w:val="24"/>
              </w:rPr>
              <w:t>the</w:t>
            </w:r>
          </w:ins>
        </w:sdtContent>
      </w:sdt>
      <w:sdt>
        <w:sdtPr>
          <w:tag w:val="goog_rdk_149"/>
          <w:id w:val="847752201"/>
        </w:sdtPr>
        <w:sdtEndPr/>
        <w:sdtContent>
          <w:del w:id="135" w:author="אירינה רבייב" w:date="2020-10-24T17:21:00Z">
            <w:r>
              <w:rPr>
                <w:sz w:val="24"/>
                <w:szCs w:val="24"/>
              </w:rPr>
              <w:delText>our</w:delText>
            </w:r>
          </w:del>
        </w:sdtContent>
      </w:sdt>
      <w:r>
        <w:rPr>
          <w:sz w:val="24"/>
          <w:szCs w:val="24"/>
        </w:rPr>
        <w:t xml:space="preserve"> goal is to transfer historical style (color, degradation of document and more features). In addition, we want to explore this transformation with the original simple model using VGG19 and not using GAN, transformers, and complex models.</w:t>
      </w:r>
    </w:p>
    <w:p w14:paraId="00000028" w14:textId="77777777" w:rsidR="000C757E" w:rsidRDefault="007C3C13">
      <w:pPr>
        <w:rPr>
          <w:sz w:val="24"/>
          <w:szCs w:val="24"/>
        </w:rPr>
      </w:pPr>
      <w:r>
        <w:rPr>
          <w:sz w:val="24"/>
          <w:szCs w:val="24"/>
        </w:rPr>
        <w:t>To conclude, from the researches available today it seems our research is possible. We will want to answer a few questions in our research. Our main research question is (1) “Is it possible to transfer style from a full historical document</w:t>
      </w:r>
      <w:sdt>
        <w:sdtPr>
          <w:tag w:val="goog_rdk_150"/>
          <w:id w:val="691733241"/>
        </w:sdtPr>
        <w:sdtEndPr/>
        <w:sdtContent>
          <w:ins w:id="136" w:author="אירינה רבייב" w:date="2020-10-24T17:22:00Z">
            <w:r>
              <w:rPr>
                <w:sz w:val="24"/>
                <w:szCs w:val="24"/>
              </w:rPr>
              <w:t xml:space="preserve"> image</w:t>
            </w:r>
          </w:ins>
        </w:sdtContent>
      </w:sdt>
      <w:r>
        <w:rPr>
          <w:sz w:val="24"/>
          <w:szCs w:val="24"/>
        </w:rPr>
        <w:t xml:space="preserve"> to a modern document </w:t>
      </w:r>
      <w:sdt>
        <w:sdtPr>
          <w:tag w:val="goog_rdk_151"/>
          <w:id w:val="1712461137"/>
        </w:sdtPr>
        <w:sdtEndPr/>
        <w:sdtContent>
          <w:ins w:id="137" w:author="אירינה רבייב" w:date="2020-10-24T17:22:00Z">
            <w:r>
              <w:rPr>
                <w:sz w:val="24"/>
                <w:szCs w:val="24"/>
              </w:rPr>
              <w:t xml:space="preserve">image </w:t>
            </w:r>
          </w:ins>
        </w:sdtContent>
      </w:sdt>
      <w:r>
        <w:rPr>
          <w:sz w:val="24"/>
          <w:szCs w:val="24"/>
        </w:rPr>
        <w:t xml:space="preserve">by using the simple image transfer style model?”. Additional questions we </w:t>
      </w:r>
      <w:sdt>
        <w:sdtPr>
          <w:tag w:val="goog_rdk_152"/>
          <w:id w:val="302433205"/>
        </w:sdtPr>
        <w:sdtEndPr/>
        <w:sdtContent>
          <w:ins w:id="138" w:author="אירינה רבייב" w:date="2020-10-24T17:22:00Z">
            <w:r>
              <w:rPr>
                <w:sz w:val="24"/>
                <w:szCs w:val="24"/>
              </w:rPr>
              <w:t>would like</w:t>
            </w:r>
          </w:ins>
        </w:sdtContent>
      </w:sdt>
      <w:sdt>
        <w:sdtPr>
          <w:tag w:val="goog_rdk_153"/>
          <w:id w:val="1824007120"/>
        </w:sdtPr>
        <w:sdtEndPr/>
        <w:sdtContent>
          <w:del w:id="139" w:author="אירינה רבייב" w:date="2020-10-24T17:22:00Z">
            <w:r>
              <w:rPr>
                <w:sz w:val="24"/>
                <w:szCs w:val="24"/>
              </w:rPr>
              <w:delText>want</w:delText>
            </w:r>
          </w:del>
        </w:sdtContent>
      </w:sdt>
      <w:r>
        <w:rPr>
          <w:sz w:val="24"/>
          <w:szCs w:val="24"/>
        </w:rPr>
        <w:t xml:space="preserve"> to explore (2) “What is the ratio\trade-off between content and style?”, (3) “Can we</w:t>
      </w:r>
      <w:sdt>
        <w:sdtPr>
          <w:tag w:val="goog_rdk_154"/>
          <w:id w:val="841667131"/>
        </w:sdtPr>
        <w:sdtEndPr/>
        <w:sdtContent>
          <w:ins w:id="140" w:author="אירינה רבייב" w:date="2020-10-24T17:22:00Z">
            <w:r>
              <w:rPr>
                <w:sz w:val="24"/>
                <w:szCs w:val="24"/>
              </w:rPr>
              <w:t xml:space="preserve"> perform style</w:t>
            </w:r>
          </w:ins>
        </w:sdtContent>
      </w:sdt>
      <w:r>
        <w:rPr>
          <w:sz w:val="24"/>
          <w:szCs w:val="24"/>
        </w:rPr>
        <w:t xml:space="preserve"> transfer </w:t>
      </w:r>
      <w:sdt>
        <w:sdtPr>
          <w:tag w:val="goog_rdk_155"/>
          <w:id w:val="-2067333446"/>
        </w:sdtPr>
        <w:sdtEndPr/>
        <w:sdtContent>
          <w:ins w:id="141" w:author="אירינה רבייב" w:date="2020-10-24T17:23:00Z">
            <w:r>
              <w:rPr>
                <w:sz w:val="24"/>
                <w:szCs w:val="24"/>
              </w:rPr>
              <w:t>on</w:t>
            </w:r>
          </w:ins>
        </w:sdtContent>
      </w:sdt>
      <w:sdt>
        <w:sdtPr>
          <w:tag w:val="goog_rdk_156"/>
          <w:id w:val="-2021384332"/>
        </w:sdtPr>
        <w:sdtEndPr/>
        <w:sdtContent>
          <w:del w:id="142" w:author="אירינה רבייב" w:date="2020-10-24T17:23:00Z">
            <w:r>
              <w:rPr>
                <w:sz w:val="24"/>
                <w:szCs w:val="24"/>
              </w:rPr>
              <w:delText>style from</w:delText>
            </w:r>
          </w:del>
        </w:sdtContent>
      </w:sdt>
      <w:r>
        <w:rPr>
          <w:sz w:val="24"/>
          <w:szCs w:val="24"/>
        </w:rPr>
        <w:t xml:space="preserve"> documents that are not written in </w:t>
      </w:r>
      <w:sdt>
        <w:sdtPr>
          <w:tag w:val="goog_rdk_157"/>
          <w:id w:val="-200249362"/>
        </w:sdtPr>
        <w:sdtEndPr/>
        <w:sdtContent>
          <w:ins w:id="143" w:author="אירינה רבייב" w:date="2020-10-24T17:23:00Z">
            <w:r>
              <w:rPr>
                <w:sz w:val="24"/>
                <w:szCs w:val="24"/>
              </w:rPr>
              <w:t xml:space="preserve">the </w:t>
            </w:r>
          </w:ins>
        </w:sdtContent>
      </w:sdt>
      <w:r>
        <w:rPr>
          <w:sz w:val="24"/>
          <w:szCs w:val="24"/>
        </w:rPr>
        <w:t>same language?”</w:t>
      </w:r>
    </w:p>
    <w:p w14:paraId="00000029" w14:textId="77777777" w:rsidR="000C757E" w:rsidRDefault="007C3C13">
      <w:pPr>
        <w:rPr>
          <w:b/>
          <w:sz w:val="28"/>
          <w:szCs w:val="28"/>
          <w:u w:val="single"/>
        </w:rPr>
      </w:pPr>
      <w:r>
        <w:br w:type="page"/>
      </w:r>
    </w:p>
    <w:p w14:paraId="0000002A" w14:textId="77777777" w:rsidR="000C757E" w:rsidRDefault="007C3C13">
      <w:pPr>
        <w:jc w:val="center"/>
        <w:rPr>
          <w:b/>
          <w:sz w:val="28"/>
          <w:szCs w:val="28"/>
          <w:u w:val="single"/>
        </w:rPr>
      </w:pPr>
      <w:r>
        <w:rPr>
          <w:b/>
          <w:sz w:val="28"/>
          <w:szCs w:val="28"/>
          <w:u w:val="single"/>
        </w:rPr>
        <w:lastRenderedPageBreak/>
        <w:t>References:</w:t>
      </w:r>
    </w:p>
    <w:p w14:paraId="0000002B" w14:textId="77777777" w:rsidR="000C757E" w:rsidRDefault="007C3C13">
      <w:r>
        <w:t xml:space="preserve">[1] L. A. </w:t>
      </w:r>
      <w:proofErr w:type="spellStart"/>
      <w:r>
        <w:t>Gatys</w:t>
      </w:r>
      <w:proofErr w:type="spellEnd"/>
      <w:r>
        <w:t xml:space="preserve">, A. S. Ecker and M. </w:t>
      </w:r>
      <w:proofErr w:type="spellStart"/>
      <w:r>
        <w:t>Bethge</w:t>
      </w:r>
      <w:proofErr w:type="spellEnd"/>
      <w:r>
        <w:t xml:space="preserve">. "Image Style Transfer Using Convolutional Neural Networks". In </w:t>
      </w:r>
      <w:r>
        <w:rPr>
          <w:i/>
        </w:rPr>
        <w:t>2016 IEEE Conference on Computer Vision and Pattern Recognition (CVPR)</w:t>
      </w:r>
      <w:r>
        <w:t>, pp. 2414-2423. (2016).</w:t>
      </w:r>
    </w:p>
    <w:p w14:paraId="0000002C" w14:textId="77777777" w:rsidR="000C757E" w:rsidRDefault="007C3C13">
      <w:r>
        <w:t xml:space="preserve">[2] L. A. </w:t>
      </w:r>
      <w:proofErr w:type="spellStart"/>
      <w:r>
        <w:t>Gatys</w:t>
      </w:r>
      <w:proofErr w:type="spellEnd"/>
      <w:r>
        <w:t xml:space="preserve">, A. S. Ecker, M. </w:t>
      </w:r>
      <w:proofErr w:type="spellStart"/>
      <w:r>
        <w:t>Bethge</w:t>
      </w:r>
      <w:proofErr w:type="spellEnd"/>
      <w:r>
        <w:t xml:space="preserve">. "A Neural Algorithm of Artistic Style". In </w:t>
      </w:r>
      <w:r>
        <w:rPr>
          <w:i/>
        </w:rPr>
        <w:t>Journal of Vision</w:t>
      </w:r>
      <w:r>
        <w:t xml:space="preserve"> 2016;16(12):326. (2016).</w:t>
      </w:r>
    </w:p>
    <w:p w14:paraId="0000002D" w14:textId="77777777" w:rsidR="000C757E" w:rsidRDefault="007C3C13">
      <w:r>
        <w:t xml:space="preserve">[3] Y. Jia, E. </w:t>
      </w:r>
      <w:proofErr w:type="spellStart"/>
      <w:r>
        <w:t>Shelhamer</w:t>
      </w:r>
      <w:proofErr w:type="spellEnd"/>
      <w:r>
        <w:t xml:space="preserve">, J. Donahue, S. </w:t>
      </w:r>
      <w:proofErr w:type="spellStart"/>
      <w:r>
        <w:t>Karayev</w:t>
      </w:r>
      <w:proofErr w:type="spellEnd"/>
      <w:r>
        <w:t xml:space="preserve">, J. Long, R. </w:t>
      </w:r>
      <w:proofErr w:type="spellStart"/>
      <w:r>
        <w:t>Girshick</w:t>
      </w:r>
      <w:proofErr w:type="spellEnd"/>
      <w:r>
        <w:t xml:space="preserve">, S. </w:t>
      </w:r>
      <w:proofErr w:type="spellStart"/>
      <w:r>
        <w:t>Guadarrama</w:t>
      </w:r>
      <w:proofErr w:type="spellEnd"/>
      <w:r>
        <w:t xml:space="preserve">, T. Darrell. "Caffe: Convolutional Architecture for Fast Feature Embedding". In </w:t>
      </w:r>
      <w:r>
        <w:rPr>
          <w:i/>
        </w:rPr>
        <w:t>Proceedings of the 22nd ACM international conference on Multimedia</w:t>
      </w:r>
      <w:r>
        <w:t xml:space="preserve"> (MM '14), pp. 675–678. (2014).</w:t>
      </w:r>
    </w:p>
    <w:p w14:paraId="0000002E" w14:textId="77777777" w:rsidR="000C757E" w:rsidRDefault="007C3C13">
      <w:r>
        <w:t xml:space="preserve">[4] L. Kang, P. </w:t>
      </w:r>
      <w:proofErr w:type="spellStart"/>
      <w:r>
        <w:t>Riba</w:t>
      </w:r>
      <w:proofErr w:type="spellEnd"/>
      <w:r>
        <w:t xml:space="preserve">, M. </w:t>
      </w:r>
      <w:proofErr w:type="spellStart"/>
      <w:r>
        <w:t>Rusiñol</w:t>
      </w:r>
      <w:proofErr w:type="spellEnd"/>
      <w:r>
        <w:t xml:space="preserve">, A. </w:t>
      </w:r>
      <w:proofErr w:type="spellStart"/>
      <w:r>
        <w:t>Fornés</w:t>
      </w:r>
      <w:proofErr w:type="spellEnd"/>
      <w:r>
        <w:t xml:space="preserve">, M. Villegas. "Distilling Content from Style for Handwritten Word Recognition". In </w:t>
      </w:r>
      <w:r>
        <w:rPr>
          <w:i/>
        </w:rPr>
        <w:t>17th International Conference on Frontiers in Handwriting Recognition (ICFHR)</w:t>
      </w:r>
      <w:r>
        <w:t>. (2020).</w:t>
      </w:r>
    </w:p>
    <w:p w14:paraId="0000002F" w14:textId="77777777" w:rsidR="000C757E" w:rsidRDefault="007C3C13">
      <w:r>
        <w:t xml:space="preserve">[5] M. Guan, H. Ding, K. Chen, Q. </w:t>
      </w:r>
      <w:proofErr w:type="spellStart"/>
      <w:r>
        <w:t>Huo</w:t>
      </w:r>
      <w:proofErr w:type="spellEnd"/>
      <w:r>
        <w:t xml:space="preserve">. "Improving Handwritten OCR with Augmented Text Line Images Synthesized from Online Handwriting Samples by Style-Conditioned GAN". In </w:t>
      </w:r>
      <w:r>
        <w:rPr>
          <w:i/>
        </w:rPr>
        <w:t>17th International Conference on Frontiers in Handwriting Recognition (ICFHR)</w:t>
      </w:r>
      <w:r>
        <w:t>. (2020).</w:t>
      </w:r>
    </w:p>
    <w:p w14:paraId="00000030" w14:textId="77777777" w:rsidR="000C757E" w:rsidRDefault="007C3C13">
      <w:r>
        <w:t xml:space="preserve">[6] M. Mayr, M. Stumpf, A. Nikolaou, M. </w:t>
      </w:r>
      <w:proofErr w:type="spellStart"/>
      <w:r>
        <w:t>Seuret</w:t>
      </w:r>
      <w:proofErr w:type="spellEnd"/>
      <w:r>
        <w:t xml:space="preserve">, A. Maier, V. </w:t>
      </w:r>
      <w:proofErr w:type="spellStart"/>
      <w:r>
        <w:t>Christlein</w:t>
      </w:r>
      <w:proofErr w:type="spellEnd"/>
      <w:r>
        <w:t>. "</w:t>
      </w:r>
      <w:proofErr w:type="spellStart"/>
      <w:r>
        <w:t>Spatio</w:t>
      </w:r>
      <w:proofErr w:type="spellEnd"/>
      <w:r>
        <w:t>-Temporal Handwriting Imitation". (2020).</w:t>
      </w:r>
    </w:p>
    <w:p w14:paraId="00000031" w14:textId="77777777" w:rsidR="000C757E" w:rsidRDefault="007C3C13">
      <w:r>
        <w:t xml:space="preserve">[7] B. Davis, C. </w:t>
      </w:r>
      <w:proofErr w:type="spellStart"/>
      <w:r>
        <w:t>Tensmeyer</w:t>
      </w:r>
      <w:proofErr w:type="spellEnd"/>
      <w:r>
        <w:t xml:space="preserve">, B. Price, C. </w:t>
      </w:r>
      <w:proofErr w:type="spellStart"/>
      <w:r>
        <w:t>Wigington</w:t>
      </w:r>
      <w:proofErr w:type="spellEnd"/>
      <w:r>
        <w:t>, B. Morse, R. Jain. "Text and Style Conditioned GAN for Generation of Offline Handwriting Lines". (2020).</w:t>
      </w:r>
    </w:p>
    <w:p w14:paraId="00000032" w14:textId="77777777" w:rsidR="000C757E" w:rsidRDefault="007C3C13">
      <w:r>
        <w:t>[8] A. Ter-</w:t>
      </w:r>
      <w:proofErr w:type="spellStart"/>
      <w:r>
        <w:t>Sarkisov</w:t>
      </w:r>
      <w:proofErr w:type="spellEnd"/>
      <w:r>
        <w:t xml:space="preserve">. "Network of Steel: Neural Font Style Transfer from Heavy Metal to Corporate Logos". In </w:t>
      </w:r>
      <w:r>
        <w:rPr>
          <w:i/>
        </w:rPr>
        <w:t>Proceedings of the 9th International Conference on Pattern Recognition Applications and Methods - Volume 1</w:t>
      </w:r>
      <w:r>
        <w:t>: ICPRAM, ISBN 978-989-758-397-1, pp. 621-629. (2020).</w:t>
      </w:r>
    </w:p>
    <w:p w14:paraId="00000033" w14:textId="77777777" w:rsidR="000C757E" w:rsidRDefault="007C3C13">
      <w:r>
        <w:t xml:space="preserve">[9] G. </w:t>
      </w:r>
      <w:proofErr w:type="spellStart"/>
      <w:r>
        <w:t>Atarsaikhan</w:t>
      </w:r>
      <w:proofErr w:type="spellEnd"/>
      <w:r>
        <w:t xml:space="preserve">, B. K. Iwana, A. </w:t>
      </w:r>
      <w:proofErr w:type="spellStart"/>
      <w:r>
        <w:t>Narusawa</w:t>
      </w:r>
      <w:proofErr w:type="spellEnd"/>
      <w:r>
        <w:t xml:space="preserve">, K. </w:t>
      </w:r>
      <w:proofErr w:type="spellStart"/>
      <w:r>
        <w:t>Yanai</w:t>
      </w:r>
      <w:proofErr w:type="spellEnd"/>
      <w:r>
        <w:t>, S. Uchida. "Neural Font Style Transfer". In</w:t>
      </w:r>
      <w:r>
        <w:rPr>
          <w:i/>
        </w:rPr>
        <w:t xml:space="preserve"> 14th IAPR International Conference on Document Analysis and Recognition (ICDAR)</w:t>
      </w:r>
      <w:r>
        <w:t>, pp. 51-56. (2017).</w:t>
      </w:r>
    </w:p>
    <w:p w14:paraId="00000034" w14:textId="77777777" w:rsidR="000C757E" w:rsidRDefault="007C3C13">
      <w:r>
        <w:t xml:space="preserve">[10] </w:t>
      </w:r>
      <w:r>
        <w:rPr>
          <w:color w:val="333333"/>
          <w:highlight w:val="white"/>
        </w:rPr>
        <w:t xml:space="preserve">V. </w:t>
      </w:r>
      <w:proofErr w:type="spellStart"/>
      <w:r>
        <w:rPr>
          <w:color w:val="333333"/>
          <w:highlight w:val="white"/>
        </w:rPr>
        <w:t>Pondenkandath</w:t>
      </w:r>
      <w:proofErr w:type="spellEnd"/>
      <w:r>
        <w:rPr>
          <w:color w:val="333333"/>
          <w:highlight w:val="white"/>
        </w:rPr>
        <w:t xml:space="preserve">, M. Alberti, M. </w:t>
      </w:r>
      <w:proofErr w:type="spellStart"/>
      <w:r>
        <w:rPr>
          <w:color w:val="333333"/>
          <w:highlight w:val="white"/>
        </w:rPr>
        <w:t>Diatta</w:t>
      </w:r>
      <w:proofErr w:type="spellEnd"/>
      <w:r>
        <w:rPr>
          <w:color w:val="333333"/>
          <w:highlight w:val="white"/>
        </w:rPr>
        <w:t xml:space="preserve">, R. Ingold, M. </w:t>
      </w:r>
      <w:proofErr w:type="spellStart"/>
      <w:r>
        <w:rPr>
          <w:color w:val="333333"/>
          <w:highlight w:val="white"/>
        </w:rPr>
        <w:t>Liwicki</w:t>
      </w:r>
      <w:proofErr w:type="spellEnd"/>
      <w:r>
        <w:rPr>
          <w:color w:val="333333"/>
          <w:highlight w:val="white"/>
        </w:rPr>
        <w:t>. "Historical Document Synthesis with Generative Adversarial Networks". </w:t>
      </w:r>
      <w:r>
        <w:rPr>
          <w:i/>
          <w:color w:val="333333"/>
          <w:highlight w:val="white"/>
        </w:rPr>
        <w:t>In 2019 International Conference on Document Analysis and Recognition Workshops (ICDARW)</w:t>
      </w:r>
      <w:r>
        <w:rPr>
          <w:color w:val="333333"/>
          <w:highlight w:val="white"/>
        </w:rPr>
        <w:t>, pp. 146-151.</w:t>
      </w:r>
      <w:r>
        <w:t xml:space="preserve"> (2019).</w:t>
      </w:r>
    </w:p>
    <w:p w14:paraId="00000035" w14:textId="77777777" w:rsidR="000C757E" w:rsidRDefault="007C3C13">
      <w:r>
        <w:t xml:space="preserve">[11] R. Gomez, A. F. </w:t>
      </w:r>
      <w:proofErr w:type="spellStart"/>
      <w:r>
        <w:t>Biten</w:t>
      </w:r>
      <w:proofErr w:type="spellEnd"/>
      <w:r>
        <w:t xml:space="preserve">, L. Gomez, J. </w:t>
      </w:r>
      <w:proofErr w:type="spellStart"/>
      <w:r>
        <w:t>Gibert</w:t>
      </w:r>
      <w:proofErr w:type="spellEnd"/>
      <w:r>
        <w:t xml:space="preserve">, M. </w:t>
      </w:r>
      <w:proofErr w:type="spellStart"/>
      <w:r>
        <w:t>Rusiñol</w:t>
      </w:r>
      <w:proofErr w:type="spellEnd"/>
      <w:r>
        <w:t xml:space="preserve">, D. </w:t>
      </w:r>
      <w:proofErr w:type="spellStart"/>
      <w:r>
        <w:t>Karatzas</w:t>
      </w:r>
      <w:proofErr w:type="spellEnd"/>
      <w:r>
        <w:t xml:space="preserve">. "Selective Style Transfer for Text". In </w:t>
      </w:r>
      <w:r>
        <w:rPr>
          <w:i/>
        </w:rPr>
        <w:t>2019 International Conference on Document Analysis and Recognition (ICDAR)</w:t>
      </w:r>
      <w:r>
        <w:t>, pp. 805-812. (2019).</w:t>
      </w:r>
    </w:p>
    <w:p w14:paraId="00000036" w14:textId="77777777" w:rsidR="000C757E" w:rsidRDefault="007C3C13">
      <w:r>
        <w:t xml:space="preserve">[12] H. Liu, A. Zhu. "Synthesizing Scene Text Images for Recognition with Style Transfer". In </w:t>
      </w:r>
      <w:r>
        <w:rPr>
          <w:i/>
        </w:rPr>
        <w:t>2019 International Conference on Document Analysis and Recognition Workshops (ICDARW)</w:t>
      </w:r>
      <w:r>
        <w:t>, pp. 8-13. (2019).</w:t>
      </w:r>
    </w:p>
    <w:p w14:paraId="00000037" w14:textId="77777777" w:rsidR="000C757E" w:rsidRDefault="000C757E">
      <w:pPr>
        <w:rPr>
          <w:sz w:val="24"/>
          <w:szCs w:val="24"/>
        </w:rPr>
      </w:pPr>
    </w:p>
    <w:sectPr w:rsidR="000C757E">
      <w:pgSz w:w="11906" w:h="16838"/>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אירינה רבייב" w:date="2020-10-24T16:53:00Z" w:initials="">
    <w:p w14:paraId="00000038" w14:textId="77777777" w:rsidR="000C757E" w:rsidRDefault="007C3C1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something is missing in this sentence</w:t>
      </w:r>
    </w:p>
  </w:comment>
  <w:comment w:id="8" w:author="אירינה רבייב" w:date="2020-10-24T16:57:00Z" w:initials="">
    <w:p w14:paraId="0000003B" w14:textId="77777777" w:rsidR="000C757E" w:rsidRDefault="007C3C1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too many "The researcher" in </w:t>
      </w:r>
      <w:proofErr w:type="gramStart"/>
      <w:r>
        <w:rPr>
          <w:rFonts w:ascii="Arial" w:eastAsia="Arial" w:hAnsi="Arial" w:cs="Arial"/>
          <w:color w:val="000000"/>
        </w:rPr>
        <w:t>close proximity</w:t>
      </w:r>
      <w:proofErr w:type="gramEnd"/>
    </w:p>
  </w:comment>
  <w:comment w:id="68" w:author="אירינה רבייב" w:date="2020-10-24T17:09:00Z" w:initials="">
    <w:p w14:paraId="0000003A" w14:textId="77777777" w:rsidR="000C757E" w:rsidRDefault="007C3C1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try to avoid very long sentences. They are hard to understand</w:t>
      </w:r>
    </w:p>
  </w:comment>
  <w:comment w:id="81" w:author="אירינה רבייב" w:date="2020-10-24T17:13:00Z" w:initials="">
    <w:p w14:paraId="00000039" w14:textId="77777777" w:rsidR="000C757E" w:rsidRDefault="007C3C1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"visible" less appropriate when we want to refer to a figure. Use "shown", "illustrated", "presented"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00038" w15:done="0"/>
  <w15:commentEx w15:paraId="0000003B" w15:done="0"/>
  <w15:commentEx w15:paraId="0000003A" w15:done="0"/>
  <w15:commentEx w15:paraId="0000003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00038" w16cid:durableId="23430C3F"/>
  <w16cid:commentId w16cid:paraId="0000003B" w16cid:durableId="23430C3E"/>
  <w16cid:commentId w16cid:paraId="0000003A" w16cid:durableId="23430C3D"/>
  <w16cid:commentId w16cid:paraId="00000039" w16cid:durableId="23430C3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757E"/>
    <w:rsid w:val="000C757E"/>
    <w:rsid w:val="005B58B1"/>
    <w:rsid w:val="007C3C13"/>
    <w:rsid w:val="008476F0"/>
    <w:rsid w:val="00D5667E"/>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D34EB"/>
  <w15:docId w15:val="{B5851E90-D167-409A-A8D1-1B0CA7C34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IL"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D93BE7"/>
    <w:rPr>
      <w:color w:val="0563C1" w:themeColor="hyperlink"/>
      <w:u w:val="single"/>
    </w:rPr>
  </w:style>
  <w:style w:type="character" w:styleId="UnresolvedMention">
    <w:name w:val="Unresolved Mention"/>
    <w:basedOn w:val="DefaultParagraphFont"/>
    <w:uiPriority w:val="99"/>
    <w:semiHidden/>
    <w:unhideWhenUsed/>
    <w:rsid w:val="00D93BE7"/>
    <w:rPr>
      <w:color w:val="605E5C"/>
      <w:shd w:val="clear" w:color="auto" w:fill="E1DFDD"/>
    </w:rPr>
  </w:style>
  <w:style w:type="character" w:styleId="FollowedHyperlink">
    <w:name w:val="FollowedHyperlink"/>
    <w:basedOn w:val="DefaultParagraphFont"/>
    <w:uiPriority w:val="99"/>
    <w:semiHidden/>
    <w:unhideWhenUsed/>
    <w:rsid w:val="00F7551C"/>
    <w:rPr>
      <w:color w:val="954F72" w:themeColor="followedHyperlink"/>
      <w:u w:val="single"/>
    </w:rPr>
  </w:style>
  <w:style w:type="paragraph" w:styleId="Header">
    <w:name w:val="header"/>
    <w:basedOn w:val="Normal"/>
    <w:link w:val="HeaderChar"/>
    <w:uiPriority w:val="99"/>
    <w:unhideWhenUsed/>
    <w:rsid w:val="000A1A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1A7F"/>
  </w:style>
  <w:style w:type="paragraph" w:styleId="Footer">
    <w:name w:val="footer"/>
    <w:basedOn w:val="Normal"/>
    <w:link w:val="FooterChar"/>
    <w:uiPriority w:val="99"/>
    <w:unhideWhenUsed/>
    <w:rsid w:val="000A1A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1A7F"/>
  </w:style>
  <w:style w:type="paragraph" w:styleId="BalloonText">
    <w:name w:val="Balloon Text"/>
    <w:basedOn w:val="Normal"/>
    <w:link w:val="BalloonTextChar"/>
    <w:uiPriority w:val="99"/>
    <w:semiHidden/>
    <w:unhideWhenUsed/>
    <w:rsid w:val="004E36D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36D8"/>
    <w:rPr>
      <w:rFonts w:ascii="Segoe UI" w:hAnsi="Segoe UI" w:cs="Segoe UI"/>
      <w:sz w:val="18"/>
      <w:szCs w:val="18"/>
    </w:rPr>
  </w:style>
  <w:style w:type="character" w:styleId="Emphasis">
    <w:name w:val="Emphasis"/>
    <w:basedOn w:val="DefaultParagraphFont"/>
    <w:uiPriority w:val="20"/>
    <w:qFormat/>
    <w:rsid w:val="00601C2E"/>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4.png"/><Relationship Id="rId5" Type="http://schemas.openxmlformats.org/officeDocument/2006/relationships/comments" Target="comment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rIsO3MbkDQNz46x88ClGUbqcVQ==">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10</Pages>
  <Words>2788</Words>
  <Characters>15898</Characters>
  <Application>Microsoft Office Word</Application>
  <DocSecurity>0</DocSecurity>
  <Lines>132</Lines>
  <Paragraphs>37</Paragraphs>
  <ScaleCrop>false</ScaleCrop>
  <Company/>
  <LinksUpToDate>false</LinksUpToDate>
  <CharactersWithSpaces>18649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ליאור רוז</dc:creator>
  <cp:lastModifiedBy>YAHAV BAR DAVID</cp:lastModifiedBy>
  <cp:revision>5</cp:revision>
  <dcterms:created xsi:type="dcterms:W3CDTF">2020-08-29T11:13:00Z</dcterms:created>
  <dcterms:modified xsi:type="dcterms:W3CDTF">2020-10-27T19:18:00Z</dcterms:modified>
</cp:coreProperties>
</file>